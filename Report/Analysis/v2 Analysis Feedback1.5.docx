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2F13A1" w:rsidP="00397E05" w:rsidRDefault="00397E05" w14:paraId="0190CE46" w14:textId="504D452F">
      <w:pPr>
        <w:pStyle w:val="Heading2"/>
      </w:pPr>
      <w:r>
        <w:t xml:space="preserve">5. Results </w:t>
      </w:r>
    </w:p>
    <w:p w:rsidR="00401A51" w:rsidP="00F00861" w:rsidRDefault="002E4E7F" w14:paraId="625F46A4" w14:textId="77777777">
      <w:pPr>
        <w:jc w:val="both"/>
        <w:rPr>
          <w:ins w:author="Minh Bui" w:date="2025-10-15T16:34:00Z" w16du:dateUtc="2025-10-15T05:34:00Z" w:id="0"/>
        </w:rPr>
      </w:pPr>
      <w:r>
        <w:t xml:space="preserve">In this </w:t>
      </w:r>
      <w:del w:author="Minh Bui" w:date="2025-10-15T16:33:00Z" w16du:dateUtc="2025-10-15T05:33:00Z" w:id="1">
        <w:r w:rsidDel="00B97766">
          <w:delText>section</w:delText>
        </w:r>
      </w:del>
      <w:ins w:author="Minh Bui" w:date="2025-10-15T16:33:00Z" w16du:dateUtc="2025-10-15T05:33:00Z" w:id="2">
        <w:r w:rsidR="00B97766">
          <w:t>chapter</w:t>
        </w:r>
      </w:ins>
      <w:r w:rsidR="00F00861">
        <w:t>,</w:t>
      </w:r>
      <w:r>
        <w:t xml:space="preserve"> I </w:t>
      </w:r>
      <w:r w:rsidR="00F00861">
        <w:t xml:space="preserve">first </w:t>
      </w:r>
      <w:r>
        <w:t xml:space="preserve">present the </w:t>
      </w:r>
      <w:r w:rsidR="002F2FC6">
        <w:t xml:space="preserve">effects of my data </w:t>
      </w:r>
      <w:r w:rsidR="001A077D">
        <w:t xml:space="preserve">cleaning and </w:t>
      </w:r>
      <w:r w:rsidR="002F2FC6">
        <w:t>pre-processing strategies (5.1)</w:t>
      </w:r>
      <w:ins w:author="Minh Bui" w:date="2025-10-15T16:33:00Z" w16du:dateUtc="2025-10-15T05:33:00Z" w:id="3">
        <w:r w:rsidR="00B97766">
          <w:t xml:space="preserve"> </w:t>
        </w:r>
        <w:proofErr w:type="gramStart"/>
        <w:r w:rsidR="00B97766">
          <w:t>as a result of</w:t>
        </w:r>
        <w:proofErr w:type="gramEnd"/>
        <w:r w:rsidR="00B97766">
          <w:t xml:space="preserve"> data processing (Figure 2, </w:t>
        </w:r>
        <w:r w:rsidR="00401A51">
          <w:t>C</w:t>
        </w:r>
        <w:r w:rsidR="00B97766">
          <w:t>hapter 4)</w:t>
        </w:r>
      </w:ins>
      <w:r w:rsidR="00381CF7">
        <w:t xml:space="preserve">. I then </w:t>
      </w:r>
      <w:r w:rsidR="00613682">
        <w:t xml:space="preserve">show the </w:t>
      </w:r>
      <w:r>
        <w:t>results of my exploratory data analysis (5.</w:t>
      </w:r>
      <w:r w:rsidR="00561E9B">
        <w:t>2</w:t>
      </w:r>
      <w:r>
        <w:t>)</w:t>
      </w:r>
      <w:r w:rsidR="00F00861">
        <w:t xml:space="preserve"> and investigation into the distribution of data between training/validation and test sets (5.</w:t>
      </w:r>
      <w:r w:rsidR="00000DF4">
        <w:t>3</w:t>
      </w:r>
      <w:r w:rsidR="00F00861">
        <w:t xml:space="preserve">). </w:t>
      </w:r>
    </w:p>
    <w:p w:rsidR="00401A51" w:rsidP="00F00861" w:rsidRDefault="00401A51" w14:paraId="70CB2877" w14:textId="77777777">
      <w:pPr>
        <w:jc w:val="both"/>
        <w:rPr>
          <w:ins w:author="Minh Bui" w:date="2025-10-15T16:34:00Z" w16du:dateUtc="2025-10-15T05:34:00Z" w:id="4"/>
        </w:rPr>
      </w:pPr>
    </w:p>
    <w:p w:rsidRPr="002E4E7F" w:rsidR="002E4E7F" w:rsidP="00F00861" w:rsidRDefault="00F00861" w14:paraId="257EEBE7" w14:textId="06055378">
      <w:pPr>
        <w:jc w:val="both"/>
      </w:pPr>
      <w:r w:rsidR="69A41279">
        <w:rPr/>
        <w:t xml:space="preserve">I </w:t>
      </w:r>
      <w:r w:rsidR="0D979744">
        <w:rPr/>
        <w:t xml:space="preserve">next present </w:t>
      </w:r>
      <w:r w:rsidR="3AA026FF">
        <w:rPr/>
        <w:t xml:space="preserve">how Random Forest, </w:t>
      </w:r>
      <w:r w:rsidR="3AA026FF">
        <w:rPr/>
        <w:t>XGBoost</w:t>
      </w:r>
      <w:r w:rsidR="3AA026FF">
        <w:rPr/>
        <w:t xml:space="preserve">, and </w:t>
      </w:r>
      <w:r w:rsidR="3AA026FF">
        <w:rPr/>
        <w:t>LightGBM</w:t>
      </w:r>
      <w:r w:rsidR="3AA026FF">
        <w:rPr/>
        <w:t xml:space="preserve"> models performed when fit on training data from different cross-validation folds and generated with different feature subsets and missing data </w:t>
      </w:r>
      <w:r w:rsidR="26177EAD">
        <w:rPr/>
        <w:t>thresholds</w:t>
      </w:r>
      <w:r w:rsidR="3AA026FF">
        <w:rPr/>
        <w:t xml:space="preserve"> (5.</w:t>
      </w:r>
      <w:r w:rsidR="7F654E6D">
        <w:rPr/>
        <w:t>4</w:t>
      </w:r>
      <w:r w:rsidR="3AA026FF">
        <w:rPr/>
        <w:t xml:space="preserve">). </w:t>
      </w:r>
      <w:r w:rsidR="7297B5C9">
        <w:rPr/>
        <w:t>I then explore the</w:t>
      </w:r>
      <w:r w:rsidR="75B3A51D">
        <w:rPr/>
        <w:t xml:space="preserve"> result of incorporating </w:t>
      </w:r>
      <w:r w:rsidR="78B41764">
        <w:rPr/>
        <w:t>these base estimators in</w:t>
      </w:r>
      <w:r w:rsidR="75B3A51D">
        <w:rPr/>
        <w:t>to</w:t>
      </w:r>
      <w:r w:rsidR="78B41764">
        <w:rPr/>
        <w:t xml:space="preserve"> different stacking and voting ensembles </w:t>
      </w:r>
      <w:r w:rsidR="4D978128">
        <w:rPr/>
        <w:t>(5.</w:t>
      </w:r>
      <w:r w:rsidR="7F654E6D">
        <w:rPr/>
        <w:t>5</w:t>
      </w:r>
      <w:r w:rsidR="4D978128">
        <w:rPr/>
        <w:t>)</w:t>
      </w:r>
      <w:r w:rsidR="75B3A51D">
        <w:rPr/>
        <w:t>. Finally, the architecture (5.</w:t>
      </w:r>
      <w:r w:rsidR="7F654E6D">
        <w:rPr/>
        <w:t>6</w:t>
      </w:r>
      <w:r w:rsidR="75B3A51D">
        <w:rPr/>
        <w:t>) and performance (5.</w:t>
      </w:r>
      <w:r w:rsidR="7F654E6D">
        <w:rPr/>
        <w:t>7</w:t>
      </w:r>
      <w:r w:rsidR="75B3A51D">
        <w:rPr/>
        <w:t xml:space="preserve">) of the best-performing stacking ensemble was analysed, before the MMR estimates from this best-performing model were compared to MMR estimates from the </w:t>
      </w:r>
      <w:r w:rsidR="0A74BEE6">
        <w:rPr/>
        <w:t xml:space="preserve">existing </w:t>
      </w:r>
      <w:r w:rsidR="75B3A51D">
        <w:rPr/>
        <w:t>BMat</w:t>
      </w:r>
      <w:r w:rsidR="75B3A51D">
        <w:rPr/>
        <w:t xml:space="preserve">, </w:t>
      </w:r>
      <w:r w:rsidR="75B3A51D">
        <w:rPr/>
        <w:t>CODEm</w:t>
      </w:r>
      <w:r w:rsidR="75B3A51D">
        <w:rPr/>
        <w:t xml:space="preserve">, and </w:t>
      </w:r>
      <w:r w:rsidR="75B3A51D">
        <w:rPr/>
        <w:t>GMatH</w:t>
      </w:r>
      <w:r w:rsidR="75B3A51D">
        <w:rPr/>
        <w:t xml:space="preserve"> models</w:t>
      </w:r>
      <w:ins w:author="Nhung Nghiem" w:date="2025-10-17T04:05:59.937Z" w:id="270250179">
        <w:r w:rsidR="29FAFCF3">
          <w:t xml:space="preserve"> in the liter</w:t>
        </w:r>
      </w:ins>
      <w:ins w:author="Nhung Nghiem" w:date="2025-10-17T04:06:00.56Z" w:id="470682148">
        <w:r w:rsidR="29FAFCF3">
          <w:t>ature</w:t>
        </w:r>
      </w:ins>
      <w:r w:rsidR="75B3A51D">
        <w:rPr/>
        <w:t xml:space="preserve"> (5.</w:t>
      </w:r>
      <w:r w:rsidR="7F654E6D">
        <w:rPr/>
        <w:t>8</w:t>
      </w:r>
      <w:r w:rsidR="75B3A51D">
        <w:rPr/>
        <w:t xml:space="preserve">). </w:t>
      </w:r>
      <w:r w:rsidR="5370A6F1">
        <w:rPr/>
        <w:t>Models’ MMR estimates for the country-level prediction and forecasting tasks were analysed separately.</w:t>
      </w:r>
      <w:r w:rsidR="731E4DC5">
        <w:rPr/>
        <w:t xml:space="preserve"> </w:t>
      </w:r>
      <w:commentRangeStart w:id="1423909385"/>
      <w:r w:rsidR="731E4DC5">
        <w:rPr/>
        <w:t>Section 6 discuss</w:t>
      </w:r>
      <w:r w:rsidR="122274EC">
        <w:rPr/>
        <w:t>ed</w:t>
      </w:r>
      <w:r w:rsidR="731E4DC5">
        <w:rPr/>
        <w:t xml:space="preserve"> the results presented in this </w:t>
      </w:r>
      <w:r w:rsidR="1BCB0BC7">
        <w:rPr/>
        <w:t>chapter</w:t>
      </w:r>
      <w:r w:rsidR="731E4DC5">
        <w:rPr/>
        <w:t>.</w:t>
      </w:r>
      <w:commentRangeEnd w:id="1423909385"/>
      <w:r>
        <w:rPr>
          <w:rStyle w:val="CommentReference"/>
        </w:rPr>
        <w:commentReference w:id="1423909385"/>
      </w:r>
    </w:p>
    <w:p w:rsidR="00181856" w:rsidP="00181856" w:rsidRDefault="00397E05" w14:paraId="70579EEA" w14:textId="020F0BDE">
      <w:pPr>
        <w:pStyle w:val="Heading3"/>
      </w:pPr>
      <w:r>
        <w:t xml:space="preserve">5.1 </w:t>
      </w:r>
      <w:r w:rsidR="00BB664B">
        <w:t>Effect</w:t>
      </w:r>
      <w:r w:rsidR="00D772AB">
        <w:t xml:space="preserve"> of Data Cleaning</w:t>
      </w:r>
      <w:r w:rsidR="00181856">
        <w:t xml:space="preserve"> and Pre-Processing</w:t>
      </w:r>
      <w:r w:rsidR="00BB664B">
        <w:t xml:space="preserve"> on the Input Data</w:t>
      </w:r>
    </w:p>
    <w:p w:rsidRPr="00181856" w:rsidR="00181856" w:rsidP="00CA72F8" w:rsidRDefault="005C4631" w14:paraId="3924D396" w14:textId="5E3B8394" w14:noSpellErr="1">
      <w:pPr>
        <w:jc w:val="both"/>
      </w:pPr>
      <w:r w:rsidR="391364E4">
        <w:rPr/>
        <w:t>The</w:t>
      </w:r>
      <w:r w:rsidR="652042AC">
        <w:rPr/>
        <w:t xml:space="preserve"> effect of the merging and cleaning processes described in the methods and overviewed in Figure 2a were described in this section. The</w:t>
      </w:r>
      <w:r w:rsidR="598662F3">
        <w:rPr/>
        <w:t xml:space="preserve"> raw, merged data set had </w:t>
      </w:r>
      <w:commentRangeStart w:id="1044494642"/>
      <w:r w:rsidR="7132C487">
        <w:rPr/>
        <w:t>732 columns</w:t>
      </w:r>
      <w:ins w:author="Minh Bui" w:date="2025-10-16T15:40:00Z" w:id="75295967">
        <w:r w:rsidR="0435401E">
          <w:t xml:space="preserve"> (</w:t>
        </w:r>
      </w:ins>
      <w:ins w:author="Minh Bui" w:date="2025-10-16T15:41:00Z" w:id="726688869">
        <w:r w:rsidR="25188DB0">
          <w:t xml:space="preserve">including 731 </w:t>
        </w:r>
      </w:ins>
      <w:ins w:author="Minh Bui" w:date="2025-10-16T15:40:00Z" w:id="2062927575">
        <w:r w:rsidR="0435401E">
          <w:t>features)</w:t>
        </w:r>
      </w:ins>
      <w:r w:rsidR="7132C487">
        <w:rPr/>
        <w:t xml:space="preserve"> and </w:t>
      </w:r>
      <w:r w:rsidR="598662F3">
        <w:rPr/>
        <w:t>16,948 rows</w:t>
      </w:r>
      <w:commentRangeEnd w:id="1044494642"/>
      <w:r>
        <w:rPr>
          <w:rStyle w:val="CommentReference"/>
        </w:rPr>
        <w:commentReference w:id="1044494642"/>
      </w:r>
      <w:r w:rsidR="598662F3">
        <w:rPr/>
        <w:t xml:space="preserve"> uniquely </w:t>
      </w:r>
      <w:r w:rsidR="598662F3">
        <w:rPr/>
        <w:t>identified</w:t>
      </w:r>
      <w:r w:rsidR="598662F3">
        <w:rPr/>
        <w:t xml:space="preserve"> by their country and year</w:t>
      </w:r>
      <w:r w:rsidR="7132C487">
        <w:rPr/>
        <w:t>.</w:t>
      </w:r>
      <w:r w:rsidR="652042AC">
        <w:rPr/>
        <w:t xml:space="preserve"> </w:t>
      </w:r>
    </w:p>
    <w:p w:rsidR="00181856" w:rsidP="00181856" w:rsidRDefault="00181856" w14:paraId="37B95809" w14:textId="6D8DB4A2">
      <w:pPr>
        <w:pStyle w:val="Heading4"/>
      </w:pPr>
      <w:r>
        <w:t>5.11 Effect of Data Cleaning</w:t>
      </w:r>
    </w:p>
    <w:p w:rsidR="005C588F" w:rsidP="005C588F" w:rsidRDefault="00760AD5" w14:paraId="33324F18" w14:textId="6516D369" w14:noSpellErr="1">
      <w:pPr>
        <w:jc w:val="both"/>
        <w:rPr>
          <w:lang w:eastAsia="en-US"/>
        </w:rPr>
      </w:pPr>
      <w:r w:rsidR="01374311">
        <w:rPr/>
        <w:t>Removing all (country, year) samples from before 19</w:t>
      </w:r>
      <w:r w:rsidR="0D7D806B">
        <w:rPr/>
        <w:t xml:space="preserve">85 and after </w:t>
      </w:r>
      <w:r w:rsidR="4741F653">
        <w:rPr/>
        <w:t>2018</w:t>
      </w:r>
      <w:r w:rsidR="01374311">
        <w:rPr/>
        <w:t xml:space="preserve"> </w:t>
      </w:r>
      <w:r w:rsidRPr="6F38A37C" w:rsidR="038C01D5">
        <w:rPr>
          <w:lang w:eastAsia="en-US"/>
        </w:rPr>
        <w:t xml:space="preserve">reduced </w:t>
      </w:r>
      <w:r w:rsidRPr="6F38A37C" w:rsidR="4741F653">
        <w:rPr>
          <w:lang w:eastAsia="en-US"/>
        </w:rPr>
        <w:t>my input</w:t>
      </w:r>
      <w:r w:rsidRPr="6F38A37C" w:rsidR="038C01D5">
        <w:rPr>
          <w:lang w:eastAsia="en-US"/>
        </w:rPr>
        <w:t xml:space="preserve"> dataset to </w:t>
      </w:r>
      <w:commentRangeStart w:id="260859354"/>
      <w:r w:rsidRPr="6F38A37C" w:rsidR="038C01D5">
        <w:rPr>
          <w:lang w:eastAsia="en-US"/>
        </w:rPr>
        <w:t xml:space="preserve">9,018 </w:t>
      </w:r>
      <w:r w:rsidRPr="6F38A37C" w:rsidR="3F3C1F41">
        <w:rPr>
          <w:lang w:eastAsia="en-US"/>
        </w:rPr>
        <w:t>samples</w:t>
      </w:r>
      <w:r w:rsidRPr="6F38A37C" w:rsidR="038C01D5">
        <w:rPr>
          <w:lang w:eastAsia="en-US"/>
        </w:rPr>
        <w:t xml:space="preserve"> and 726 columns</w:t>
      </w:r>
      <w:commentRangeEnd w:id="260859354"/>
      <w:r>
        <w:rPr>
          <w:rStyle w:val="CommentReference"/>
        </w:rPr>
        <w:commentReference w:id="260859354"/>
      </w:r>
      <w:r w:rsidRPr="6F38A37C" w:rsidR="038C01D5">
        <w:rPr>
          <w:lang w:eastAsia="en-US"/>
        </w:rPr>
        <w:t>.</w:t>
      </w:r>
      <w:r w:rsidRPr="6F38A37C" w:rsidR="3F3C1F41">
        <w:rPr>
          <w:lang w:eastAsia="en-US"/>
        </w:rPr>
        <w:t xml:space="preserve"> The number of samples decreased further </w:t>
      </w:r>
      <w:r w:rsidRPr="6F38A37C" w:rsidR="5533FAED">
        <w:rPr>
          <w:lang w:eastAsia="en-US"/>
        </w:rPr>
        <w:t xml:space="preserve">when all samples missing an associated MMR estimate </w:t>
      </w:r>
      <w:r w:rsidRPr="6F38A37C" w:rsidR="5E110AFE">
        <w:rPr>
          <w:lang w:eastAsia="en-US"/>
        </w:rPr>
        <w:t xml:space="preserve">were removed, </w:t>
      </w:r>
      <w:r w:rsidR="3256C205">
        <w:rPr/>
        <w:t>with greater proportional decrease</w:t>
      </w:r>
      <w:r w:rsidR="44AF8F05">
        <w:rPr/>
        <w:t>s</w:t>
      </w:r>
      <w:r w:rsidR="3256C205">
        <w:rPr/>
        <w:t xml:space="preserve"> </w:t>
      </w:r>
      <w:r w:rsidR="3256C205">
        <w:rPr/>
        <w:t>observed</w:t>
      </w:r>
      <w:r w:rsidR="3256C205">
        <w:rPr/>
        <w:t xml:space="preserve"> for lower-income countries (Table </w:t>
      </w:r>
      <w:r w:rsidR="21E086E3">
        <w:rPr/>
        <w:t>8</w:t>
      </w:r>
      <w:r w:rsidR="3256C205">
        <w:rPr/>
        <w:t xml:space="preserve">). </w:t>
      </w:r>
    </w:p>
    <w:p w:rsidR="005C588F" w:rsidP="005C588F" w:rsidRDefault="005C588F" w14:paraId="2C110A96" w14:textId="77777777">
      <w:pPr>
        <w:jc w:val="both"/>
      </w:pPr>
    </w:p>
    <w:p w:rsidRPr="00B81629" w:rsidR="005C588F" w:rsidP="005C588F" w:rsidRDefault="005C588F" w14:paraId="24CFDF2E" w14:textId="20FCC47B" w14:noSpellErr="1">
      <w:pPr>
        <w:jc w:val="both"/>
        <w:rPr>
          <w:sz w:val="22"/>
          <w:szCs w:val="22"/>
        </w:rPr>
      </w:pPr>
      <w:r w:rsidRPr="6F38A37C" w:rsidR="3256C205">
        <w:rPr>
          <w:b w:val="1"/>
          <w:bCs w:val="1"/>
          <w:sz w:val="22"/>
          <w:szCs w:val="22"/>
        </w:rPr>
        <w:t xml:space="preserve">Table </w:t>
      </w:r>
      <w:r w:rsidRPr="6F38A37C" w:rsidR="21E086E3">
        <w:rPr>
          <w:b w:val="1"/>
          <w:bCs w:val="1"/>
          <w:sz w:val="22"/>
          <w:szCs w:val="22"/>
        </w:rPr>
        <w:t>8</w:t>
      </w:r>
      <w:r w:rsidRPr="6F38A37C" w:rsidR="3256C205">
        <w:rPr>
          <w:b w:val="1"/>
          <w:bCs w:val="1"/>
          <w:sz w:val="22"/>
          <w:szCs w:val="22"/>
        </w:rPr>
        <w:t>:</w:t>
      </w:r>
      <w:r w:rsidRPr="6F38A37C" w:rsidR="3256C205">
        <w:rPr>
          <w:sz w:val="22"/>
          <w:szCs w:val="22"/>
        </w:rPr>
        <w:t xml:space="preserve"> Number of </w:t>
      </w:r>
      <w:commentRangeStart w:id="1565318064"/>
      <w:r w:rsidRPr="6F38A37C" w:rsidR="3256C205">
        <w:rPr>
          <w:sz w:val="22"/>
          <w:szCs w:val="22"/>
        </w:rPr>
        <w:t>samples</w:t>
      </w:r>
      <w:commentRangeEnd w:id="1565318064"/>
      <w:r>
        <w:rPr>
          <w:rStyle w:val="CommentReference"/>
        </w:rPr>
        <w:commentReference w:id="1565318064"/>
      </w:r>
      <w:r w:rsidRPr="6F38A37C" w:rsidR="3256C205">
        <w:rPr>
          <w:sz w:val="22"/>
          <w:szCs w:val="22"/>
        </w:rPr>
        <w:t xml:space="preserve"> per income level before and after rows with missing MMR data were removed. The proportion of samples </w:t>
      </w:r>
      <w:r w:rsidRPr="6F38A37C" w:rsidR="3256C205">
        <w:rPr>
          <w:sz w:val="22"/>
          <w:szCs w:val="22"/>
        </w:rPr>
        <w:t>remaining</w:t>
      </w:r>
      <w:r w:rsidRPr="6F38A37C" w:rsidR="3256C205">
        <w:rPr>
          <w:sz w:val="22"/>
          <w:szCs w:val="22"/>
        </w:rPr>
        <w:t xml:space="preserve"> after cleaning was given as a percentage. </w:t>
      </w:r>
    </w:p>
    <w:tbl>
      <w:tblPr>
        <w:tblStyle w:val="TableGrid"/>
        <w:tblW w:w="0" w:type="auto"/>
        <w:tblLook w:val="04A0" w:firstRow="1" w:lastRow="0" w:firstColumn="1" w:lastColumn="0" w:noHBand="0" w:noVBand="1"/>
      </w:tblPr>
      <w:tblGrid>
        <w:gridCol w:w="1752"/>
        <w:gridCol w:w="2638"/>
        <w:gridCol w:w="2693"/>
        <w:gridCol w:w="1933"/>
      </w:tblGrid>
      <w:tr w:rsidR="005C588F" w14:paraId="4A20AB9B" w14:textId="77777777">
        <w:tc>
          <w:tcPr>
            <w:tcW w:w="1752" w:type="dxa"/>
            <w:vMerge w:val="restart"/>
          </w:tcPr>
          <w:p w:rsidRPr="00B81629" w:rsidR="005C588F" w:rsidRDefault="005C588F" w14:paraId="55B1B483" w14:textId="77777777">
            <w:pPr>
              <w:jc w:val="center"/>
              <w:rPr>
                <w:b/>
                <w:bCs/>
                <w:sz w:val="20"/>
                <w:szCs w:val="20"/>
              </w:rPr>
            </w:pPr>
          </w:p>
          <w:p w:rsidRPr="00B81629" w:rsidR="005C588F" w:rsidRDefault="005C588F" w14:paraId="1D66E666" w14:textId="77777777">
            <w:pPr>
              <w:jc w:val="center"/>
              <w:rPr>
                <w:b/>
                <w:bCs/>
                <w:sz w:val="20"/>
                <w:szCs w:val="20"/>
              </w:rPr>
            </w:pPr>
            <w:r w:rsidRPr="00B81629">
              <w:rPr>
                <w:b/>
                <w:bCs/>
                <w:sz w:val="20"/>
                <w:szCs w:val="20"/>
              </w:rPr>
              <w:t>Income Level</w:t>
            </w:r>
          </w:p>
        </w:tc>
        <w:tc>
          <w:tcPr>
            <w:tcW w:w="5331" w:type="dxa"/>
            <w:gridSpan w:val="2"/>
          </w:tcPr>
          <w:p w:rsidRPr="00B81629" w:rsidR="005C588F" w:rsidRDefault="005C588F" w14:paraId="0FA1A49C" w14:textId="77777777">
            <w:pPr>
              <w:jc w:val="center"/>
              <w:rPr>
                <w:b/>
                <w:bCs/>
                <w:sz w:val="20"/>
                <w:szCs w:val="20"/>
              </w:rPr>
            </w:pPr>
            <w:r w:rsidRPr="00B81629">
              <w:rPr>
                <w:b/>
                <w:bCs/>
                <w:sz w:val="20"/>
                <w:szCs w:val="20"/>
              </w:rPr>
              <w:t>Number of Samples</w:t>
            </w:r>
          </w:p>
        </w:tc>
        <w:tc>
          <w:tcPr>
            <w:tcW w:w="1933" w:type="dxa"/>
            <w:vMerge w:val="restart"/>
          </w:tcPr>
          <w:p w:rsidRPr="00B81629" w:rsidR="005C588F" w:rsidRDefault="005C588F" w14:paraId="4734A813" w14:textId="77777777">
            <w:pPr>
              <w:jc w:val="center"/>
              <w:rPr>
                <w:b/>
                <w:bCs/>
                <w:sz w:val="20"/>
                <w:szCs w:val="20"/>
              </w:rPr>
            </w:pPr>
            <w:r w:rsidRPr="00B81629">
              <w:rPr>
                <w:b/>
                <w:bCs/>
                <w:sz w:val="20"/>
                <w:szCs w:val="20"/>
              </w:rPr>
              <w:t>Proportion of Samples Remaining (%)</w:t>
            </w:r>
          </w:p>
        </w:tc>
      </w:tr>
      <w:tr w:rsidR="005C588F" w14:paraId="113F93CE" w14:textId="77777777">
        <w:tc>
          <w:tcPr>
            <w:tcW w:w="1752" w:type="dxa"/>
            <w:vMerge/>
          </w:tcPr>
          <w:p w:rsidRPr="00B81629" w:rsidR="005C588F" w:rsidRDefault="005C588F" w14:paraId="626436D1" w14:textId="77777777">
            <w:pPr>
              <w:jc w:val="center"/>
              <w:rPr>
                <w:b/>
                <w:bCs/>
                <w:sz w:val="20"/>
                <w:szCs w:val="20"/>
              </w:rPr>
            </w:pPr>
          </w:p>
        </w:tc>
        <w:tc>
          <w:tcPr>
            <w:tcW w:w="2638" w:type="dxa"/>
          </w:tcPr>
          <w:p w:rsidRPr="00B81629" w:rsidR="005C588F" w:rsidRDefault="005C588F" w14:paraId="3997E424" w14:textId="77777777">
            <w:pPr>
              <w:jc w:val="center"/>
              <w:rPr>
                <w:b/>
                <w:bCs/>
                <w:sz w:val="20"/>
                <w:szCs w:val="20"/>
              </w:rPr>
            </w:pPr>
            <w:r w:rsidRPr="00B81629">
              <w:rPr>
                <w:b/>
                <w:bCs/>
                <w:sz w:val="20"/>
                <w:szCs w:val="20"/>
              </w:rPr>
              <w:t>Before Removing Samples with MMR Missing</w:t>
            </w:r>
          </w:p>
        </w:tc>
        <w:tc>
          <w:tcPr>
            <w:tcW w:w="2693" w:type="dxa"/>
          </w:tcPr>
          <w:p w:rsidRPr="00B81629" w:rsidR="005C588F" w:rsidRDefault="005C588F" w14:paraId="1318085B" w14:textId="77777777">
            <w:pPr>
              <w:jc w:val="center"/>
              <w:rPr>
                <w:b/>
                <w:bCs/>
                <w:sz w:val="20"/>
                <w:szCs w:val="20"/>
              </w:rPr>
            </w:pPr>
            <w:r w:rsidRPr="00B81629">
              <w:rPr>
                <w:b/>
                <w:bCs/>
                <w:sz w:val="20"/>
                <w:szCs w:val="20"/>
              </w:rPr>
              <w:t>After Removing Samples with MMR Missing</w:t>
            </w:r>
          </w:p>
        </w:tc>
        <w:tc>
          <w:tcPr>
            <w:tcW w:w="1933" w:type="dxa"/>
            <w:vMerge/>
          </w:tcPr>
          <w:p w:rsidRPr="00B81629" w:rsidR="005C588F" w:rsidRDefault="005C588F" w14:paraId="1C054548" w14:textId="77777777">
            <w:pPr>
              <w:jc w:val="center"/>
              <w:rPr>
                <w:b/>
                <w:bCs/>
                <w:sz w:val="20"/>
                <w:szCs w:val="20"/>
              </w:rPr>
            </w:pPr>
          </w:p>
        </w:tc>
      </w:tr>
      <w:tr w:rsidR="005C588F" w14:paraId="199E0187" w14:textId="77777777">
        <w:tc>
          <w:tcPr>
            <w:tcW w:w="1752" w:type="dxa"/>
          </w:tcPr>
          <w:p w:rsidRPr="00B81629" w:rsidR="005C588F" w:rsidRDefault="005C588F" w14:paraId="4F160599" w14:textId="77777777">
            <w:pPr>
              <w:jc w:val="center"/>
              <w:rPr>
                <w:b/>
                <w:bCs/>
                <w:sz w:val="20"/>
                <w:szCs w:val="20"/>
              </w:rPr>
            </w:pPr>
            <w:r w:rsidRPr="00B81629">
              <w:rPr>
                <w:b/>
                <w:bCs/>
                <w:sz w:val="20"/>
                <w:szCs w:val="20"/>
              </w:rPr>
              <w:t>Low</w:t>
            </w:r>
          </w:p>
        </w:tc>
        <w:tc>
          <w:tcPr>
            <w:tcW w:w="2638" w:type="dxa"/>
          </w:tcPr>
          <w:p w:rsidRPr="00B81629" w:rsidR="005C588F" w:rsidRDefault="005C588F" w14:paraId="1AE1AE87" w14:textId="77777777">
            <w:pPr>
              <w:jc w:val="center"/>
              <w:rPr>
                <w:sz w:val="20"/>
                <w:szCs w:val="20"/>
              </w:rPr>
            </w:pPr>
            <w:r w:rsidRPr="00B81629">
              <w:rPr>
                <w:sz w:val="20"/>
                <w:szCs w:val="20"/>
              </w:rPr>
              <w:t>884</w:t>
            </w:r>
          </w:p>
        </w:tc>
        <w:tc>
          <w:tcPr>
            <w:tcW w:w="2693" w:type="dxa"/>
          </w:tcPr>
          <w:p w:rsidRPr="00B81629" w:rsidR="005C588F" w:rsidRDefault="005C588F" w14:paraId="5EF132C1" w14:textId="77777777">
            <w:pPr>
              <w:jc w:val="center"/>
              <w:rPr>
                <w:sz w:val="20"/>
                <w:szCs w:val="20"/>
              </w:rPr>
            </w:pPr>
            <w:r w:rsidRPr="00B81629">
              <w:rPr>
                <w:sz w:val="20"/>
                <w:szCs w:val="20"/>
              </w:rPr>
              <w:t>78</w:t>
            </w:r>
          </w:p>
        </w:tc>
        <w:tc>
          <w:tcPr>
            <w:tcW w:w="1933" w:type="dxa"/>
          </w:tcPr>
          <w:p w:rsidRPr="00B81629" w:rsidR="005C588F" w:rsidRDefault="005C588F" w14:paraId="6634FB6A" w14:textId="77777777">
            <w:pPr>
              <w:jc w:val="center"/>
              <w:rPr>
                <w:sz w:val="20"/>
                <w:szCs w:val="20"/>
              </w:rPr>
            </w:pPr>
            <w:r w:rsidRPr="00B81629">
              <w:rPr>
                <w:sz w:val="20"/>
                <w:szCs w:val="20"/>
              </w:rPr>
              <w:t>8.8</w:t>
            </w:r>
          </w:p>
        </w:tc>
      </w:tr>
      <w:tr w:rsidR="005C588F" w14:paraId="531F8EB4" w14:textId="77777777">
        <w:tc>
          <w:tcPr>
            <w:tcW w:w="1752" w:type="dxa"/>
          </w:tcPr>
          <w:p w:rsidRPr="00B81629" w:rsidR="005C588F" w:rsidRDefault="005C588F" w14:paraId="5DAD60B9" w14:textId="77777777">
            <w:pPr>
              <w:jc w:val="center"/>
              <w:rPr>
                <w:b/>
                <w:bCs/>
                <w:sz w:val="20"/>
                <w:szCs w:val="20"/>
              </w:rPr>
            </w:pPr>
            <w:r w:rsidRPr="00B81629">
              <w:rPr>
                <w:b/>
                <w:bCs/>
                <w:sz w:val="20"/>
                <w:szCs w:val="20"/>
              </w:rPr>
              <w:t>Lower-Middle</w:t>
            </w:r>
          </w:p>
        </w:tc>
        <w:tc>
          <w:tcPr>
            <w:tcW w:w="2638" w:type="dxa"/>
          </w:tcPr>
          <w:p w:rsidRPr="00B81629" w:rsidR="005C588F" w:rsidRDefault="005C588F" w14:paraId="5F647A63" w14:textId="77777777">
            <w:pPr>
              <w:jc w:val="center"/>
              <w:rPr>
                <w:sz w:val="20"/>
                <w:szCs w:val="20"/>
              </w:rPr>
            </w:pPr>
            <w:r w:rsidRPr="00B81629">
              <w:rPr>
                <w:sz w:val="20"/>
                <w:szCs w:val="20"/>
              </w:rPr>
              <w:t>1734</w:t>
            </w:r>
          </w:p>
        </w:tc>
        <w:tc>
          <w:tcPr>
            <w:tcW w:w="2693" w:type="dxa"/>
          </w:tcPr>
          <w:p w:rsidRPr="00B81629" w:rsidR="005C588F" w:rsidRDefault="005C588F" w14:paraId="2CB8185C" w14:textId="77777777">
            <w:pPr>
              <w:jc w:val="center"/>
              <w:rPr>
                <w:sz w:val="20"/>
                <w:szCs w:val="20"/>
              </w:rPr>
            </w:pPr>
            <w:r w:rsidRPr="00B81629">
              <w:rPr>
                <w:sz w:val="20"/>
                <w:szCs w:val="20"/>
              </w:rPr>
              <w:t>310</w:t>
            </w:r>
          </w:p>
        </w:tc>
        <w:tc>
          <w:tcPr>
            <w:tcW w:w="1933" w:type="dxa"/>
          </w:tcPr>
          <w:p w:rsidRPr="00B81629" w:rsidR="005C588F" w:rsidRDefault="005C588F" w14:paraId="2D8B4695" w14:textId="703BABA0">
            <w:pPr>
              <w:jc w:val="center"/>
              <w:rPr>
                <w:sz w:val="20"/>
                <w:szCs w:val="20"/>
              </w:rPr>
            </w:pPr>
            <w:r w:rsidRPr="00B81629">
              <w:rPr>
                <w:sz w:val="20"/>
                <w:szCs w:val="20"/>
              </w:rPr>
              <w:t>17.</w:t>
            </w:r>
            <w:ins w:author="Minh Bui" w:date="2025-10-15T16:35:00Z" w16du:dateUtc="2025-10-15T05:35:00Z" w:id="8">
              <w:r w:rsidR="00067AD0">
                <w:rPr>
                  <w:sz w:val="20"/>
                  <w:szCs w:val="20"/>
                </w:rPr>
                <w:t>9</w:t>
              </w:r>
            </w:ins>
            <w:del w:author="Minh Bui" w:date="2025-10-15T16:35:00Z" w16du:dateUtc="2025-10-15T05:35:00Z" w:id="9">
              <w:r w:rsidRPr="00B81629" w:rsidDel="00067AD0">
                <w:rPr>
                  <w:sz w:val="20"/>
                  <w:szCs w:val="20"/>
                </w:rPr>
                <w:delText>88</w:delText>
              </w:r>
            </w:del>
          </w:p>
        </w:tc>
      </w:tr>
      <w:tr w:rsidR="005C588F" w14:paraId="74053728" w14:textId="77777777">
        <w:tc>
          <w:tcPr>
            <w:tcW w:w="1752" w:type="dxa"/>
          </w:tcPr>
          <w:p w:rsidRPr="00B81629" w:rsidR="005C588F" w:rsidRDefault="005C588F" w14:paraId="7CB281A7" w14:textId="77777777">
            <w:pPr>
              <w:jc w:val="center"/>
              <w:rPr>
                <w:b/>
                <w:bCs/>
                <w:sz w:val="20"/>
                <w:szCs w:val="20"/>
              </w:rPr>
            </w:pPr>
            <w:r w:rsidRPr="00B81629">
              <w:rPr>
                <w:b/>
                <w:bCs/>
                <w:sz w:val="20"/>
                <w:szCs w:val="20"/>
              </w:rPr>
              <w:t>Upper-Middle</w:t>
            </w:r>
          </w:p>
        </w:tc>
        <w:tc>
          <w:tcPr>
            <w:tcW w:w="2638" w:type="dxa"/>
          </w:tcPr>
          <w:p w:rsidRPr="00B81629" w:rsidR="005C588F" w:rsidRDefault="005C588F" w14:paraId="6724E3F1" w14:textId="77777777">
            <w:pPr>
              <w:jc w:val="center"/>
              <w:rPr>
                <w:sz w:val="20"/>
                <w:szCs w:val="20"/>
              </w:rPr>
            </w:pPr>
            <w:r w:rsidRPr="00B81629">
              <w:rPr>
                <w:sz w:val="20"/>
                <w:szCs w:val="20"/>
              </w:rPr>
              <w:t>1802</w:t>
            </w:r>
          </w:p>
        </w:tc>
        <w:tc>
          <w:tcPr>
            <w:tcW w:w="2693" w:type="dxa"/>
          </w:tcPr>
          <w:p w:rsidRPr="00B81629" w:rsidR="005C588F" w:rsidRDefault="005C588F" w14:paraId="0D49938F" w14:textId="77777777">
            <w:pPr>
              <w:jc w:val="center"/>
              <w:rPr>
                <w:sz w:val="20"/>
                <w:szCs w:val="20"/>
              </w:rPr>
            </w:pPr>
            <w:r w:rsidRPr="00B81629">
              <w:rPr>
                <w:sz w:val="20"/>
                <w:szCs w:val="20"/>
              </w:rPr>
              <w:t>996</w:t>
            </w:r>
          </w:p>
        </w:tc>
        <w:tc>
          <w:tcPr>
            <w:tcW w:w="1933" w:type="dxa"/>
          </w:tcPr>
          <w:p w:rsidRPr="00B81629" w:rsidR="005C588F" w:rsidRDefault="005C588F" w14:paraId="5AAE83DA" w14:textId="77777777">
            <w:pPr>
              <w:jc w:val="center"/>
              <w:rPr>
                <w:sz w:val="20"/>
                <w:szCs w:val="20"/>
              </w:rPr>
            </w:pPr>
            <w:r w:rsidRPr="00B81629">
              <w:rPr>
                <w:sz w:val="20"/>
                <w:szCs w:val="20"/>
              </w:rPr>
              <w:t>55</w:t>
            </w:r>
          </w:p>
        </w:tc>
      </w:tr>
      <w:tr w:rsidR="005C588F" w14:paraId="3E662178" w14:textId="77777777">
        <w:tc>
          <w:tcPr>
            <w:tcW w:w="1752" w:type="dxa"/>
          </w:tcPr>
          <w:p w:rsidRPr="00B81629" w:rsidR="005C588F" w:rsidRDefault="005C588F" w14:paraId="0721E821" w14:textId="77777777">
            <w:pPr>
              <w:jc w:val="center"/>
              <w:rPr>
                <w:b/>
                <w:bCs/>
                <w:sz w:val="20"/>
                <w:szCs w:val="20"/>
              </w:rPr>
            </w:pPr>
            <w:r w:rsidRPr="00B81629">
              <w:rPr>
                <w:b/>
                <w:bCs/>
                <w:sz w:val="20"/>
                <w:szCs w:val="20"/>
              </w:rPr>
              <w:t>High</w:t>
            </w:r>
          </w:p>
        </w:tc>
        <w:tc>
          <w:tcPr>
            <w:tcW w:w="2638" w:type="dxa"/>
          </w:tcPr>
          <w:p w:rsidRPr="00B81629" w:rsidR="005C588F" w:rsidRDefault="005C588F" w14:paraId="3AD2F15C" w14:textId="77777777">
            <w:pPr>
              <w:jc w:val="center"/>
              <w:rPr>
                <w:sz w:val="20"/>
                <w:szCs w:val="20"/>
              </w:rPr>
            </w:pPr>
            <w:r w:rsidRPr="00B81629">
              <w:rPr>
                <w:sz w:val="20"/>
                <w:szCs w:val="20"/>
              </w:rPr>
              <w:t>2176</w:t>
            </w:r>
          </w:p>
        </w:tc>
        <w:tc>
          <w:tcPr>
            <w:tcW w:w="2693" w:type="dxa"/>
          </w:tcPr>
          <w:p w:rsidRPr="00B81629" w:rsidR="005C588F" w:rsidRDefault="005C588F" w14:paraId="4982392D" w14:textId="77777777">
            <w:pPr>
              <w:jc w:val="center"/>
              <w:rPr>
                <w:sz w:val="20"/>
                <w:szCs w:val="20"/>
              </w:rPr>
            </w:pPr>
            <w:r w:rsidRPr="00B81629">
              <w:rPr>
                <w:sz w:val="20"/>
                <w:szCs w:val="20"/>
              </w:rPr>
              <w:t>1405</w:t>
            </w:r>
          </w:p>
        </w:tc>
        <w:tc>
          <w:tcPr>
            <w:tcW w:w="1933" w:type="dxa"/>
          </w:tcPr>
          <w:p w:rsidRPr="00B81629" w:rsidR="005C588F" w:rsidRDefault="005C588F" w14:paraId="23D85CA0" w14:textId="77777777">
            <w:pPr>
              <w:jc w:val="center"/>
              <w:rPr>
                <w:sz w:val="20"/>
                <w:szCs w:val="20"/>
              </w:rPr>
            </w:pPr>
            <w:r w:rsidRPr="00B81629">
              <w:rPr>
                <w:sz w:val="20"/>
                <w:szCs w:val="20"/>
              </w:rPr>
              <w:t>65</w:t>
            </w:r>
          </w:p>
        </w:tc>
      </w:tr>
    </w:tbl>
    <w:p w:rsidR="005C588F" w:rsidP="00647F78" w:rsidRDefault="005C588F" w14:paraId="191419E6" w14:textId="77777777">
      <w:pPr>
        <w:jc w:val="both"/>
      </w:pPr>
    </w:p>
    <w:p w:rsidR="00624E72" w:rsidP="00624E72" w:rsidRDefault="00624E72" w14:paraId="76F1E150" w14:textId="77777777">
      <w:pPr>
        <w:jc w:val="both"/>
        <w:rPr>
          <w:lang w:eastAsia="en-US"/>
        </w:rPr>
      </w:pPr>
      <w:r>
        <w:rPr>
          <w:lang w:eastAsia="en-US"/>
        </w:rPr>
        <w:t xml:space="preserve">As a result of this pre-processing, </w:t>
      </w:r>
      <w:r w:rsidRPr="00B05F3B">
        <w:rPr>
          <w:b/>
          <w:bCs/>
          <w:lang w:eastAsia="en-US"/>
        </w:rPr>
        <w:t>the final, merged dataset consisted of 2,789 samples and 721 columns</w:t>
      </w:r>
      <w:r>
        <w:rPr>
          <w:b/>
          <w:bCs/>
          <w:lang w:eastAsia="en-US"/>
        </w:rPr>
        <w:t xml:space="preserve"> (one output variable and 720 features)</w:t>
      </w:r>
      <w:r w:rsidRPr="00B05F3B">
        <w:rPr>
          <w:b/>
          <w:bCs/>
          <w:lang w:eastAsia="en-US"/>
        </w:rPr>
        <w:t>.</w:t>
      </w:r>
      <w:r>
        <w:rPr>
          <w:lang w:eastAsia="en-US"/>
        </w:rPr>
        <w:t xml:space="preserve"> </w:t>
      </w:r>
    </w:p>
    <w:p w:rsidR="00624E72" w:rsidP="00647F78" w:rsidRDefault="00624E72" w14:paraId="67758005" w14:textId="77777777">
      <w:pPr>
        <w:jc w:val="both"/>
      </w:pPr>
    </w:p>
    <w:p w:rsidR="00181856" w:rsidP="00181856" w:rsidRDefault="00181856" w14:paraId="318D6CBD" w14:textId="650DB2B4">
      <w:pPr>
        <w:pStyle w:val="Heading4"/>
      </w:pPr>
      <w:r>
        <w:t>5.</w:t>
      </w:r>
      <w:r w:rsidR="00B41BC0">
        <w:t>12</w:t>
      </w:r>
      <w:r>
        <w:t xml:space="preserve"> Effect of Missing Data Removal During Pre-Processing</w:t>
      </w:r>
    </w:p>
    <w:p w:rsidR="00181856" w:rsidP="00181856" w:rsidRDefault="002D04FF" w14:paraId="548C766A" w14:textId="5F66B690">
      <w:pPr>
        <w:jc w:val="both"/>
      </w:pPr>
      <w:r>
        <w:t xml:space="preserve">As described in Section </w:t>
      </w:r>
      <w:r w:rsidR="00F27D62">
        <w:t xml:space="preserve">4.34, rows and columns with greater than a threshold proportion of missing data were removed to generate different versions of each fold/feature subset combination. </w:t>
      </w:r>
      <w:r w:rsidR="00181856">
        <w:t xml:space="preserve">Figure </w:t>
      </w:r>
      <w:r w:rsidR="005F7FBF">
        <w:t>7</w:t>
      </w:r>
      <w:r w:rsidR="00181856">
        <w:t xml:space="preserve"> shows how iterative data removal affected the size of the entire input dataset, which gives a rough idea of the effects of data removal per fold. My lowest missing data threshold of 85% still preserved a fair amount of missing data (61%), staying true to the data sparse conditions of countries without robust data collection systems. Higher missing data thresholds retained a larger number of rows and columns. Decreasing the missing data threshold from 95% to 90% had a large impact on the number of rows (2568 to 2070) but only a small effect on the number of columns (611 to 610), indicating that missing data was more likely due to a data-sparse sample than a data-sparse feature.</w:t>
      </w:r>
    </w:p>
    <w:p w:rsidR="00181856" w:rsidP="00181856" w:rsidRDefault="00181856" w14:paraId="2BA79B06" w14:textId="77777777">
      <w:pPr>
        <w:jc w:val="both"/>
      </w:pPr>
    </w:p>
    <w:p w:rsidR="00C22A14" w:rsidP="00181856" w:rsidRDefault="00891F02" w14:paraId="3E07403E" w14:textId="570A7A25">
      <w:pPr>
        <w:jc w:val="both"/>
      </w:pPr>
      <w:r>
        <w:t xml:space="preserve">Figure </w:t>
      </w:r>
      <w:r w:rsidR="005F7FBF">
        <w:t>7</w:t>
      </w:r>
      <w:r>
        <w:t xml:space="preserve"> explains why I</w:t>
      </w:r>
      <w:r w:rsidR="00C22A14">
        <w:t xml:space="preserve"> did not use stricter missing data thresholds</w:t>
      </w:r>
      <w:r w:rsidR="00973573">
        <w:t>,</w:t>
      </w:r>
      <w:r w:rsidR="00C22A14">
        <w:t xml:space="preserve"> </w:t>
      </w:r>
      <w:r w:rsidR="00973573">
        <w:t>as they</w:t>
      </w:r>
      <w:r w:rsidR="00C22A14">
        <w:t xml:space="preserve"> would have reduced the size of the dataset to </w:t>
      </w:r>
      <w:r w:rsidR="000C134B">
        <w:t>less than</w:t>
      </w:r>
      <w:r w:rsidR="00C22A14">
        <w:t xml:space="preserve"> 700 rows, which is relatively small and may not be enough for model training. </w:t>
      </w:r>
    </w:p>
    <w:p w:rsidR="00181856" w:rsidP="00181856" w:rsidRDefault="00961459" w14:paraId="57F2F8D7" w14:textId="43FD6DB5">
      <w:pPr>
        <w:jc w:val="center"/>
        <w:rPr>
          <w:noProof/>
          <w14:ligatures w14:val="standardContextual"/>
        </w:rPr>
      </w:pPr>
      <w:r>
        <w:rPr>
          <w:noProof/>
          <w14:ligatures w14:val="standardContextual"/>
        </w:rPr>
        <mc:AlternateContent>
          <mc:Choice Requires="wps">
            <w:drawing>
              <wp:anchor distT="0" distB="0" distL="114300" distR="114300" simplePos="0" relativeHeight="251658307" behindDoc="0" locked="0" layoutInCell="1" allowOverlap="1" wp14:anchorId="385E6204" wp14:editId="0BA08368">
                <wp:simplePos x="0" y="0"/>
                <wp:positionH relativeFrom="column">
                  <wp:posOffset>-94322</wp:posOffset>
                </wp:positionH>
                <wp:positionV relativeFrom="paragraph">
                  <wp:posOffset>68580</wp:posOffset>
                </wp:positionV>
                <wp:extent cx="316258" cy="323133"/>
                <wp:effectExtent l="0" t="0" r="0" b="0"/>
                <wp:wrapNone/>
                <wp:docPr id="1792787415" name="Text Box 1"/>
                <wp:cNvGraphicFramePr/>
                <a:graphic xmlns:a="http://schemas.openxmlformats.org/drawingml/2006/main">
                  <a:graphicData uri="http://schemas.microsoft.com/office/word/2010/wordprocessingShape">
                    <wps:wsp>
                      <wps:cNvSpPr txBox="1"/>
                      <wps:spPr>
                        <a:xfrm>
                          <a:off x="0" y="0"/>
                          <a:ext cx="316258"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81856" w:rsidP="00181856" w:rsidRDefault="00181856" w14:paraId="28CDB4DD"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572751">
              <v:shapetype id="_x0000_t202" coordsize="21600,21600" o:spt="202" path="m,l,21600r21600,l21600,xe" w14:anchorId="385E6204">
                <v:stroke joinstyle="miter"/>
                <v:path gradientshapeok="t" o:connecttype="rect"/>
              </v:shapetype>
              <v:shape id="Text Box 1" style="position:absolute;left:0;text-align:left;margin-left:-7.45pt;margin-top:5.4pt;width:24.9pt;height:25.4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">
                <v:textbox>
                  <w:txbxContent>
                    <w:p w:rsidR="00181856" w:rsidP="00181856" w:rsidRDefault="00181856" w14:paraId="7C5AEED6" w14:textId="77777777">
                      <w:r>
                        <w:t>a)</w:t>
                      </w:r>
                    </w:p>
                  </w:txbxContent>
                </v:textbox>
              </v:shape>
            </w:pict>
          </mc:Fallback>
        </mc:AlternateContent>
      </w:r>
      <w:r w:rsidRPr="00CF132A" w:rsidR="00181856">
        <w:rPr>
          <w:noProof/>
          <w14:ligatures w14:val="standardContextual"/>
        </w:rPr>
        <w:t xml:space="preserve"> </w:t>
      </w:r>
      <w:r w:rsidRPr="002B7B5F" w:rsidR="002B7B5F">
        <w:rPr>
          <w:noProof/>
          <w14:ligatures w14:val="standardContextual"/>
        </w:rPr>
        <w:t xml:space="preserve"> </w:t>
      </w:r>
      <w:r w:rsidRPr="002B7B5F" w:rsidR="002B7B5F">
        <w:rPr>
          <w:noProof/>
          <w14:ligatures w14:val="standardContextual"/>
        </w:rPr>
        <w:drawing>
          <wp:inline distT="0" distB="0" distL="0" distR="0" wp14:anchorId="406095A5" wp14:editId="024F5DD2">
            <wp:extent cx="5731510" cy="1852930"/>
            <wp:effectExtent l="0" t="0" r="0" b="1270"/>
            <wp:docPr id="25849652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96522" name="Picture 1" descr="A graph with blue dots&#10;&#10;AI-generated content may be incorrect."/>
                    <pic:cNvPicPr/>
                  </pic:nvPicPr>
                  <pic:blipFill>
                    <a:blip r:embed="rId5"/>
                    <a:stretch>
                      <a:fillRect/>
                    </a:stretch>
                  </pic:blipFill>
                  <pic:spPr>
                    <a:xfrm>
                      <a:off x="0" y="0"/>
                      <a:ext cx="5731510" cy="1852930"/>
                    </a:xfrm>
                    <a:prstGeom prst="rect">
                      <a:avLst/>
                    </a:prstGeom>
                  </pic:spPr>
                </pic:pic>
              </a:graphicData>
            </a:graphic>
          </wp:inline>
        </w:drawing>
      </w:r>
    </w:p>
    <w:p w:rsidR="00181856" w:rsidP="00181856" w:rsidRDefault="00181856" w14:paraId="1F412AC5" w14:textId="2F19F5E7">
      <w:pPr>
        <w:jc w:val="center"/>
      </w:pPr>
      <w:r>
        <w:rPr>
          <w:noProof/>
          <w14:ligatures w14:val="standardContextual"/>
        </w:rPr>
        <mc:AlternateContent>
          <mc:Choice Requires="wps">
            <w:drawing>
              <wp:anchor distT="0" distB="0" distL="114300" distR="114300" simplePos="0" relativeHeight="251658309" behindDoc="0" locked="0" layoutInCell="1" allowOverlap="1" wp14:anchorId="5B2D0348" wp14:editId="739FF253">
                <wp:simplePos x="0" y="0"/>
                <wp:positionH relativeFrom="column">
                  <wp:posOffset>-96666</wp:posOffset>
                </wp:positionH>
                <wp:positionV relativeFrom="paragraph">
                  <wp:posOffset>175895</wp:posOffset>
                </wp:positionV>
                <wp:extent cx="316230" cy="322580"/>
                <wp:effectExtent l="0" t="0" r="0" b="0"/>
                <wp:wrapNone/>
                <wp:docPr id="1546371013" name="Text Box 1"/>
                <wp:cNvGraphicFramePr/>
                <a:graphic xmlns:a="http://schemas.openxmlformats.org/drawingml/2006/main">
                  <a:graphicData uri="http://schemas.microsoft.com/office/word/2010/wordprocessingShape">
                    <wps:wsp>
                      <wps:cNvSpPr txBox="1"/>
                      <wps:spPr>
                        <a:xfrm>
                          <a:off x="0" y="0"/>
                          <a:ext cx="31623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81856" w:rsidP="00181856" w:rsidRDefault="00181856" w14:paraId="6AD94909"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4C92D0">
              <v:shape id="_x0000_s1027" style="position:absolute;left:0;text-align:left;margin-left:-7.6pt;margin-top:13.85pt;width:24.9pt;height:25.4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" w14:anchorId="5B2D0348">
                <v:textbox>
                  <w:txbxContent>
                    <w:p w:rsidR="00181856" w:rsidP="00181856" w:rsidRDefault="00181856" w14:paraId="11A5DA70" w14:textId="77777777">
                      <w:r>
                        <w:t>b)</w:t>
                      </w:r>
                    </w:p>
                  </w:txbxContent>
                </v:textbox>
              </v:shape>
            </w:pict>
          </mc:Fallback>
        </mc:AlternateContent>
      </w:r>
      <w:r w:rsidRPr="00961459" w:rsidR="00961459">
        <w:rPr>
          <w:noProof/>
          <w14:ligatures w14:val="standardContextual"/>
        </w:rPr>
        <w:t xml:space="preserve"> </w:t>
      </w:r>
      <w:r w:rsidRPr="00961459" w:rsidR="00961459">
        <w:rPr>
          <w:noProof/>
        </w:rPr>
        <w:drawing>
          <wp:inline distT="0" distB="0" distL="0" distR="0" wp14:anchorId="1C1711C6" wp14:editId="01914493">
            <wp:extent cx="5731510" cy="1877695"/>
            <wp:effectExtent l="0" t="0" r="0" b="1905"/>
            <wp:docPr id="377653630"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3630" name="Picture 1" descr="A graph with blue dots&#10;&#10;AI-generated content may be incorrect."/>
                    <pic:cNvPicPr/>
                  </pic:nvPicPr>
                  <pic:blipFill>
                    <a:blip r:embed="rId6"/>
                    <a:stretch>
                      <a:fillRect/>
                    </a:stretch>
                  </pic:blipFill>
                  <pic:spPr>
                    <a:xfrm>
                      <a:off x="0" y="0"/>
                      <a:ext cx="5731510" cy="1877695"/>
                    </a:xfrm>
                    <a:prstGeom prst="rect">
                      <a:avLst/>
                    </a:prstGeom>
                  </pic:spPr>
                </pic:pic>
              </a:graphicData>
            </a:graphic>
          </wp:inline>
        </w:drawing>
      </w:r>
    </w:p>
    <w:p w:rsidR="00181856" w:rsidP="00181856" w:rsidRDefault="00961459" w14:paraId="2212992A" w14:textId="6C667E96">
      <w:pPr>
        <w:jc w:val="center"/>
      </w:pPr>
      <w:r>
        <w:rPr>
          <w:noProof/>
          <w14:ligatures w14:val="standardContextual"/>
        </w:rPr>
        <mc:AlternateContent>
          <mc:Choice Requires="wps">
            <w:drawing>
              <wp:anchor distT="0" distB="0" distL="114300" distR="114300" simplePos="0" relativeHeight="251658308" behindDoc="0" locked="0" layoutInCell="1" allowOverlap="1" wp14:anchorId="7AE6BA69" wp14:editId="7A49509C">
                <wp:simplePos x="0" y="0"/>
                <wp:positionH relativeFrom="column">
                  <wp:posOffset>-187422</wp:posOffset>
                </wp:positionH>
                <wp:positionV relativeFrom="paragraph">
                  <wp:posOffset>53096</wp:posOffset>
                </wp:positionV>
                <wp:extent cx="316258" cy="323133"/>
                <wp:effectExtent l="0" t="0" r="0" b="0"/>
                <wp:wrapNone/>
                <wp:docPr id="571902535" name="Text Box 1"/>
                <wp:cNvGraphicFramePr/>
                <a:graphic xmlns:a="http://schemas.openxmlformats.org/drawingml/2006/main">
                  <a:graphicData uri="http://schemas.microsoft.com/office/word/2010/wordprocessingShape">
                    <wps:wsp>
                      <wps:cNvSpPr txBox="1"/>
                      <wps:spPr>
                        <a:xfrm>
                          <a:off x="0" y="0"/>
                          <a:ext cx="316258"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81856" w:rsidP="00181856" w:rsidRDefault="00181856" w14:paraId="010688C9" w14:textId="7777777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5E2F2A">
              <v:shape id="_x0000_s1028" style="position:absolute;left:0;text-align:left;margin-left:-14.75pt;margin-top:4.2pt;width:24.9pt;height:25.4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" w14:anchorId="7AE6BA69">
                <v:textbox>
                  <w:txbxContent>
                    <w:p w:rsidR="00181856" w:rsidP="00181856" w:rsidRDefault="00181856" w14:paraId="74FA9D0C" w14:textId="77777777">
                      <w:r>
                        <w:t>c)</w:t>
                      </w:r>
                    </w:p>
                  </w:txbxContent>
                </v:textbox>
              </v:shape>
            </w:pict>
          </mc:Fallback>
        </mc:AlternateContent>
      </w:r>
      <w:r w:rsidRPr="00961459">
        <w:rPr>
          <w:noProof/>
        </w:rPr>
        <w:drawing>
          <wp:inline distT="0" distB="0" distL="0" distR="0" wp14:anchorId="4FFB09A0" wp14:editId="72D95B20">
            <wp:extent cx="5731510" cy="1923415"/>
            <wp:effectExtent l="0" t="0" r="0" b="0"/>
            <wp:docPr id="832147775"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7775" name="Picture 1" descr="A graph with blue dots&#10;&#10;AI-generated content may be incorrect."/>
                    <pic:cNvPicPr/>
                  </pic:nvPicPr>
                  <pic:blipFill>
                    <a:blip r:embed="rId7"/>
                    <a:stretch>
                      <a:fillRect/>
                    </a:stretch>
                  </pic:blipFill>
                  <pic:spPr>
                    <a:xfrm>
                      <a:off x="0" y="0"/>
                      <a:ext cx="5731510" cy="1923415"/>
                    </a:xfrm>
                    <a:prstGeom prst="rect">
                      <a:avLst/>
                    </a:prstGeom>
                  </pic:spPr>
                </pic:pic>
              </a:graphicData>
            </a:graphic>
          </wp:inline>
        </w:drawing>
      </w:r>
      <w:r w:rsidRPr="00CF132A" w:rsidR="00181856">
        <w:t xml:space="preserve"> </w:t>
      </w:r>
    </w:p>
    <w:p w:rsidRPr="008B2109" w:rsidR="00181856" w:rsidP="00181856" w:rsidRDefault="00181856" w14:paraId="3E8AB2AE" w14:textId="453E14C2">
      <w:pPr>
        <w:jc w:val="center"/>
        <w:rPr>
          <w:sz w:val="22"/>
          <w:szCs w:val="22"/>
        </w:rPr>
      </w:pPr>
      <w:commentRangeStart w:id="10"/>
      <w:r w:rsidRPr="008B2109">
        <w:rPr>
          <w:b/>
          <w:bCs/>
          <w:sz w:val="22"/>
          <w:szCs w:val="22"/>
        </w:rPr>
        <w:t xml:space="preserve">Figure </w:t>
      </w:r>
      <w:r w:rsidR="005F7FBF">
        <w:rPr>
          <w:b/>
          <w:bCs/>
          <w:sz w:val="22"/>
          <w:szCs w:val="22"/>
        </w:rPr>
        <w:t>7</w:t>
      </w:r>
      <w:commentRangeEnd w:id="10"/>
      <w:r w:rsidR="00F11227">
        <w:rPr>
          <w:rStyle w:val="CommentReference"/>
        </w:rPr>
        <w:commentReference w:id="10"/>
      </w:r>
      <w:r w:rsidRPr="008B2109">
        <w:rPr>
          <w:b/>
          <w:bCs/>
          <w:sz w:val="22"/>
          <w:szCs w:val="22"/>
        </w:rPr>
        <w:t>:</w:t>
      </w:r>
      <w:r w:rsidRPr="008B2109">
        <w:rPr>
          <w:sz w:val="22"/>
          <w:szCs w:val="22"/>
        </w:rPr>
        <w:t xml:space="preserve"> The a) proportion of missing data, b) number of rows and c) number of columns remaining in the full input dataset (not split into folds or feature subsets) after missing data removal for thresholds between 50% and 100% (no missing data removed).</w:t>
      </w:r>
    </w:p>
    <w:p w:rsidRPr="00D772AB" w:rsidR="00181856" w:rsidP="00647F78" w:rsidRDefault="00181856" w14:paraId="7B45334B" w14:textId="77777777">
      <w:pPr>
        <w:jc w:val="both"/>
      </w:pPr>
    </w:p>
    <w:p w:rsidR="0070750D" w:rsidP="0070750D" w:rsidRDefault="00397E05" w14:paraId="3A925D82" w14:textId="6C16577E">
      <w:pPr>
        <w:pStyle w:val="Heading3"/>
      </w:pPr>
      <w:r>
        <w:t>5.</w:t>
      </w:r>
      <w:r w:rsidR="004C19CC">
        <w:t>2</w:t>
      </w:r>
      <w:r>
        <w:t xml:space="preserve"> Exploratory Data Analysis</w:t>
      </w:r>
    </w:p>
    <w:p w:rsidR="0096296A" w:rsidP="0096296A" w:rsidRDefault="00D727C6" w14:paraId="26E3D131" w14:textId="4A6956C7">
      <w:pPr>
        <w:jc w:val="both"/>
      </w:pPr>
      <w:r>
        <w:t>The</w:t>
      </w:r>
      <w:r w:rsidR="00597E8D">
        <w:t xml:space="preserve"> results </w:t>
      </w:r>
      <w:r>
        <w:t>of my</w:t>
      </w:r>
      <w:r w:rsidR="00597E8D">
        <w:t xml:space="preserve"> exploratory data analysis </w:t>
      </w:r>
      <w:r>
        <w:t>presented</w:t>
      </w:r>
      <w:r w:rsidR="00750454">
        <w:t xml:space="preserve"> this section</w:t>
      </w:r>
      <w:r w:rsidR="00597E8D">
        <w:t xml:space="preserve"> contextualised model performance, as discussed in Section 6.</w:t>
      </w:r>
    </w:p>
    <w:p w:rsidR="008713B9" w:rsidP="0096296A" w:rsidRDefault="008713B9" w14:paraId="2267AD3F" w14:textId="77777777">
      <w:pPr>
        <w:jc w:val="both"/>
      </w:pPr>
    </w:p>
    <w:p w:rsidR="00A953E7" w:rsidP="00A953E7" w:rsidRDefault="00A953E7" w14:paraId="4574C0A1" w14:textId="1C9C03EF">
      <w:pPr>
        <w:pStyle w:val="Heading4"/>
      </w:pPr>
      <w:r>
        <w:t>5.</w:t>
      </w:r>
      <w:r w:rsidR="004C19CC">
        <w:t>2</w:t>
      </w:r>
      <w:r>
        <w:t xml:space="preserve">1 </w:t>
      </w:r>
      <w:r w:rsidR="009844ED">
        <w:t xml:space="preserve">Analysis of Trends in Missing </w:t>
      </w:r>
      <w:r w:rsidR="00051231">
        <w:t>Data</w:t>
      </w:r>
    </w:p>
    <w:p w:rsidR="004944EB" w:rsidP="00B85C36" w:rsidRDefault="00A953E7" w14:paraId="5A11D883" w14:noSpellErr="1" w14:textId="6A8BE484">
      <w:pPr>
        <w:jc w:val="both"/>
      </w:pPr>
      <w:r w:rsidR="1F79EDE9">
        <w:rPr/>
        <w:t xml:space="preserve">The </w:t>
      </w:r>
      <w:r w:rsidR="42738B12">
        <w:rPr/>
        <w:t xml:space="preserve">proportion of </w:t>
      </w:r>
      <w:r w:rsidR="7F5F192F">
        <w:rPr/>
        <w:t>(</w:t>
      </w:r>
      <w:r w:rsidR="42738B12">
        <w:rPr/>
        <w:t>country, year samples</w:t>
      </w:r>
      <w:r w:rsidR="7F5F192F">
        <w:rPr/>
        <w:t>)</w:t>
      </w:r>
      <w:r w:rsidR="42738B12">
        <w:rPr/>
        <w:t xml:space="preserve"> missing an associated</w:t>
      </w:r>
      <w:r w:rsidR="1F79EDE9">
        <w:rPr/>
        <w:t xml:space="preserve"> MMR </w:t>
      </w:r>
      <w:r w:rsidR="42738B12">
        <w:rPr/>
        <w:t>estimate</w:t>
      </w:r>
      <w:r w:rsidR="1F79EDE9">
        <w:rPr/>
        <w:t xml:space="preserve"> </w:t>
      </w:r>
      <w:r w:rsidR="733C6FA7">
        <w:rPr/>
        <w:t xml:space="preserve">out of all samples from the same income level was referred to as “the proportion of missing </w:t>
      </w:r>
      <w:r w:rsidR="38EBEE2C">
        <w:rPr/>
        <w:t>estimates</w:t>
      </w:r>
      <w:r w:rsidR="733C6FA7">
        <w:rPr/>
        <w:t xml:space="preserve">” in the following analysis. This proportion </w:t>
      </w:r>
      <w:r w:rsidR="1F79EDE9">
        <w:rPr/>
        <w:t xml:space="preserve">varied </w:t>
      </w:r>
      <w:r w:rsidR="42738B12">
        <w:rPr/>
        <w:t>widely</w:t>
      </w:r>
      <w:r w:rsidR="1F79EDE9">
        <w:rPr/>
        <w:t xml:space="preserve"> across income levels</w:t>
      </w:r>
      <w:r w:rsidR="733C6FA7">
        <w:rPr/>
        <w:t xml:space="preserve">, </w:t>
      </w:r>
      <w:r w:rsidR="38EBEE2C">
        <w:rPr/>
        <w:t>with the greatest difference</w:t>
      </w:r>
      <w:r w:rsidR="083A67A4">
        <w:rPr/>
        <w:t xml:space="preserve"> </w:t>
      </w:r>
      <w:r w:rsidR="38EBEE2C">
        <w:rPr/>
        <w:t>observed</w:t>
      </w:r>
      <w:r w:rsidR="38EBEE2C">
        <w:rPr/>
        <w:t xml:space="preserve"> between lower-middle and upper-middle income countries (Figure </w:t>
      </w:r>
      <w:r w:rsidR="4A717DEC">
        <w:rPr/>
        <w:t>8</w:t>
      </w:r>
      <w:r w:rsidR="38EBEE2C">
        <w:rPr/>
        <w:t xml:space="preserve">). The proportion of missing estimates decreased as income level increased. Additionally, </w:t>
      </w:r>
      <w:r w:rsidR="17A1D4B1">
        <w:rPr/>
        <w:t>this</w:t>
      </w:r>
      <w:r w:rsidR="1F79EDE9">
        <w:rPr/>
        <w:t xml:space="preserve"> proportion </w:t>
      </w:r>
      <w:r w:rsidR="0D07D893">
        <w:rPr/>
        <w:t xml:space="preserve">decreased </w:t>
      </w:r>
      <w:r w:rsidR="17A1D4B1">
        <w:rPr/>
        <w:t xml:space="preserve">between 1985 and 2010 </w:t>
      </w:r>
      <w:r w:rsidR="71971D5C">
        <w:rPr/>
        <w:t xml:space="preserve">for each </w:t>
      </w:r>
      <w:r w:rsidR="38EBEE2C">
        <w:rPr/>
        <w:t>income level</w:t>
      </w:r>
      <w:r w:rsidR="0BD6FEDC">
        <w:rPr/>
        <w:t xml:space="preserve">. </w:t>
      </w:r>
      <w:r w:rsidR="17A1D4B1">
        <w:rPr/>
        <w:t>For example,</w:t>
      </w:r>
      <w:r w:rsidR="0BD6FEDC">
        <w:rPr/>
        <w:t xml:space="preserve"> between 1985 and 2010, the proportion of missing estimates decreased from </w:t>
      </w:r>
      <w:commentRangeStart w:id="1943434080"/>
      <w:r w:rsidR="0BD6FEDC">
        <w:rPr/>
        <w:t>50</w:t>
      </w:r>
      <w:ins w:author="Nhung Nghiem" w:date="2025-10-17T04:13:48.662Z" w:id="1494757313">
        <w:r w:rsidR="5834DC9E">
          <w:t>%</w:t>
        </w:r>
      </w:ins>
      <w:r w:rsidR="0BD6FEDC">
        <w:rPr/>
        <w:t xml:space="preserve"> to 35% in the low-income data, 45</w:t>
      </w:r>
      <w:ins w:author="Nhung Nghiem" w:date="2025-10-17T04:13:52.134Z" w:id="181340644">
        <w:r w:rsidR="3DD38FC8">
          <w:t>%</w:t>
        </w:r>
      </w:ins>
      <w:r w:rsidR="0BD6FEDC">
        <w:rPr/>
        <w:t xml:space="preserve"> to 35% in the lower-middle income data, 31</w:t>
      </w:r>
      <w:ins w:author="Nhung Nghiem" w:date="2025-10-17T04:13:56.343Z" w:id="1244667161">
        <w:r w:rsidR="497F2C23">
          <w:t>%</w:t>
        </w:r>
      </w:ins>
      <w:r w:rsidR="0BD6FEDC">
        <w:rPr/>
        <w:t xml:space="preserve"> to 16% in the upper-middle data, and 19</w:t>
      </w:r>
      <w:ins w:author="Nhung Nghiem" w:date="2025-10-17T04:14:04.955Z" w:id="479850267">
        <w:r w:rsidR="350C728F">
          <w:t>%</w:t>
        </w:r>
      </w:ins>
      <w:r w:rsidR="0BD6FEDC">
        <w:rPr/>
        <w:t xml:space="preserve"> to 14</w:t>
      </w:r>
      <w:r w:rsidR="374F7FFC">
        <w:rPr/>
        <w:t>%</w:t>
      </w:r>
      <w:r w:rsidR="0BD6FEDC">
        <w:rPr/>
        <w:t xml:space="preserve"> </w:t>
      </w:r>
      <w:commentRangeEnd w:id="1943434080"/>
      <w:r>
        <w:rPr>
          <w:rStyle w:val="CommentReference"/>
        </w:rPr>
        <w:commentReference w:id="1943434080"/>
      </w:r>
      <w:r w:rsidR="0BD6FEDC">
        <w:rPr/>
        <w:t>in the high-income data. The</w:t>
      </w:r>
      <w:r w:rsidR="1F79EDE9">
        <w:rPr/>
        <w:t xml:space="preserve"> proportion of missing </w:t>
      </w:r>
      <w:r w:rsidR="0BD6FEDC">
        <w:rPr/>
        <w:t>estimates</w:t>
      </w:r>
      <w:r w:rsidR="1F79EDE9">
        <w:rPr/>
        <w:t xml:space="preserve"> started increasing for </w:t>
      </w:r>
      <w:r w:rsidR="0BD6FEDC">
        <w:rPr/>
        <w:t>all income levels</w:t>
      </w:r>
      <w:r w:rsidR="1F79EDE9">
        <w:rPr/>
        <w:t xml:space="preserve"> post-201</w:t>
      </w:r>
      <w:r w:rsidR="0BD6FEDC">
        <w:rPr/>
        <w:t>1</w:t>
      </w:r>
      <w:r w:rsidR="1F79EDE9">
        <w:rPr/>
        <w:t xml:space="preserve">, with the </w:t>
      </w:r>
      <w:r w:rsidR="0BD6FEDC">
        <w:rPr/>
        <w:t xml:space="preserve">greatest increases </w:t>
      </w:r>
      <w:r w:rsidR="0BD6FEDC">
        <w:rPr/>
        <w:t>observed</w:t>
      </w:r>
      <w:r w:rsidR="0BD6FEDC">
        <w:rPr/>
        <w:t xml:space="preserve"> in high and upper-middle income countries (38 and 30 percentage points, respectively).</w:t>
      </w:r>
    </w:p>
    <w:p w:rsidRPr="00DE45FF" w:rsidR="00A953E7" w:rsidP="00A953E7" w:rsidRDefault="00A953E7" w14:paraId="6F487799" w14:textId="77777777">
      <w:pPr>
        <w:jc w:val="both"/>
      </w:pPr>
    </w:p>
    <w:p w:rsidR="00A953E7" w:rsidP="00A953E7" w:rsidRDefault="00E60123" w14:paraId="4A2122A4" w14:textId="14C6F2B9">
      <w:pPr>
        <w:jc w:val="center"/>
      </w:pPr>
      <w:r w:rsidRPr="00E60123">
        <w:rPr>
          <w:noProof/>
        </w:rPr>
        <w:drawing>
          <wp:inline distT="0" distB="0" distL="0" distR="0" wp14:anchorId="2F5A5470" wp14:editId="524169CC">
            <wp:extent cx="4098631" cy="2595490"/>
            <wp:effectExtent l="0" t="0" r="3810" b="0"/>
            <wp:docPr id="5734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12530" name=""/>
                    <pic:cNvPicPr/>
                  </pic:nvPicPr>
                  <pic:blipFill>
                    <a:blip r:embed="rId12"/>
                    <a:stretch>
                      <a:fillRect/>
                    </a:stretch>
                  </pic:blipFill>
                  <pic:spPr>
                    <a:xfrm>
                      <a:off x="0" y="0"/>
                      <a:ext cx="4135062" cy="2618560"/>
                    </a:xfrm>
                    <a:prstGeom prst="rect">
                      <a:avLst/>
                    </a:prstGeom>
                  </pic:spPr>
                </pic:pic>
              </a:graphicData>
            </a:graphic>
          </wp:inline>
        </w:drawing>
      </w:r>
    </w:p>
    <w:p w:rsidRPr="00F72E53" w:rsidR="00A953E7" w:rsidP="00256186" w:rsidRDefault="00A953E7" w14:paraId="6716160C" w14:textId="7A3EB129">
      <w:pPr>
        <w:jc w:val="both"/>
        <w:rPr>
          <w:sz w:val="22"/>
          <w:szCs w:val="22"/>
        </w:rPr>
      </w:pPr>
      <w:r w:rsidRPr="00F72E53">
        <w:rPr>
          <w:b/>
          <w:bCs/>
          <w:sz w:val="22"/>
          <w:szCs w:val="22"/>
        </w:rPr>
        <w:t xml:space="preserve">Figure </w:t>
      </w:r>
      <w:r w:rsidR="005F7FBF">
        <w:rPr>
          <w:b/>
          <w:bCs/>
          <w:sz w:val="22"/>
          <w:szCs w:val="22"/>
        </w:rPr>
        <w:t>8</w:t>
      </w:r>
      <w:r w:rsidRPr="00F72E53">
        <w:rPr>
          <w:b/>
          <w:bCs/>
          <w:sz w:val="22"/>
          <w:szCs w:val="22"/>
        </w:rPr>
        <w:t>:</w:t>
      </w:r>
      <w:r w:rsidRPr="00F72E53">
        <w:rPr>
          <w:sz w:val="22"/>
          <w:szCs w:val="22"/>
        </w:rPr>
        <w:t xml:space="preserve"> The </w:t>
      </w:r>
      <w:r w:rsidRPr="00F72E53" w:rsidR="00AE2F8F">
        <w:rPr>
          <w:sz w:val="22"/>
          <w:szCs w:val="22"/>
        </w:rPr>
        <w:t>percent</w:t>
      </w:r>
      <w:r w:rsidRPr="00F72E53">
        <w:rPr>
          <w:sz w:val="22"/>
          <w:szCs w:val="22"/>
        </w:rPr>
        <w:t xml:space="preserve"> of </w:t>
      </w:r>
      <w:r w:rsidRPr="00F72E53" w:rsidR="004F1EA9">
        <w:rPr>
          <w:sz w:val="22"/>
          <w:szCs w:val="22"/>
        </w:rPr>
        <w:t>samples</w:t>
      </w:r>
      <w:r w:rsidRPr="00F72E53" w:rsidR="00297150">
        <w:rPr>
          <w:sz w:val="22"/>
          <w:szCs w:val="22"/>
        </w:rPr>
        <w:t xml:space="preserve"> in the input dataset</w:t>
      </w:r>
      <w:r w:rsidRPr="00F72E53" w:rsidR="004F1EA9">
        <w:rPr>
          <w:sz w:val="22"/>
          <w:szCs w:val="22"/>
        </w:rPr>
        <w:t xml:space="preserve"> </w:t>
      </w:r>
      <w:r w:rsidRPr="00F72E53">
        <w:rPr>
          <w:sz w:val="22"/>
          <w:szCs w:val="22"/>
        </w:rPr>
        <w:t xml:space="preserve">missing MMR </w:t>
      </w:r>
      <w:r w:rsidRPr="00F72E53" w:rsidR="004F1EA9">
        <w:rPr>
          <w:sz w:val="22"/>
          <w:szCs w:val="22"/>
        </w:rPr>
        <w:t>estimates</w:t>
      </w:r>
      <w:r w:rsidRPr="00F72E53">
        <w:rPr>
          <w:sz w:val="22"/>
          <w:szCs w:val="22"/>
        </w:rPr>
        <w:t xml:space="preserve"> </w:t>
      </w:r>
      <w:r w:rsidRPr="00F72E53" w:rsidR="000B0DE3">
        <w:rPr>
          <w:sz w:val="22"/>
          <w:szCs w:val="22"/>
        </w:rPr>
        <w:t xml:space="preserve">before cleaning or pre-processing. Results were presented </w:t>
      </w:r>
      <w:r w:rsidRPr="00F72E53" w:rsidR="004F1EA9">
        <w:rPr>
          <w:sz w:val="22"/>
          <w:szCs w:val="22"/>
        </w:rPr>
        <w:t>per year</w:t>
      </w:r>
      <w:r w:rsidRPr="00F72E53">
        <w:rPr>
          <w:sz w:val="22"/>
          <w:szCs w:val="22"/>
        </w:rPr>
        <w:t xml:space="preserve"> between 1985 and 2018</w:t>
      </w:r>
      <w:r w:rsidRPr="00F72E53" w:rsidR="004944EB">
        <w:rPr>
          <w:sz w:val="22"/>
          <w:szCs w:val="22"/>
        </w:rPr>
        <w:t xml:space="preserve"> </w:t>
      </w:r>
      <w:r w:rsidRPr="00F72E53" w:rsidR="000B0DE3">
        <w:rPr>
          <w:sz w:val="22"/>
          <w:szCs w:val="22"/>
        </w:rPr>
        <w:t xml:space="preserve">and per income-level (red for </w:t>
      </w:r>
      <w:r w:rsidRPr="00F72E53">
        <w:rPr>
          <w:sz w:val="22"/>
          <w:szCs w:val="22"/>
        </w:rPr>
        <w:t>low-income</w:t>
      </w:r>
      <w:r w:rsidRPr="00F72E53" w:rsidR="000B0DE3">
        <w:rPr>
          <w:sz w:val="22"/>
          <w:szCs w:val="22"/>
        </w:rPr>
        <w:t>,</w:t>
      </w:r>
      <w:r w:rsidRPr="00F72E53">
        <w:rPr>
          <w:sz w:val="22"/>
          <w:szCs w:val="22"/>
        </w:rPr>
        <w:t xml:space="preserve"> </w:t>
      </w:r>
      <w:r w:rsidRPr="00F72E53" w:rsidR="000B0DE3">
        <w:rPr>
          <w:sz w:val="22"/>
          <w:szCs w:val="22"/>
        </w:rPr>
        <w:t>orange for</w:t>
      </w:r>
      <w:r w:rsidRPr="00F72E53">
        <w:rPr>
          <w:sz w:val="22"/>
          <w:szCs w:val="22"/>
        </w:rPr>
        <w:t xml:space="preserve"> lower-middle, </w:t>
      </w:r>
      <w:r w:rsidRPr="00F72E53" w:rsidR="007020A5">
        <w:rPr>
          <w:sz w:val="22"/>
          <w:szCs w:val="22"/>
        </w:rPr>
        <w:t xml:space="preserve">blue for </w:t>
      </w:r>
      <w:r w:rsidRPr="00F72E53">
        <w:rPr>
          <w:sz w:val="22"/>
          <w:szCs w:val="22"/>
        </w:rPr>
        <w:t>upper-middle, and</w:t>
      </w:r>
      <w:r w:rsidRPr="00F72E53" w:rsidR="007020A5">
        <w:rPr>
          <w:sz w:val="22"/>
          <w:szCs w:val="22"/>
        </w:rPr>
        <w:t xml:space="preserve"> green for</w:t>
      </w:r>
      <w:r w:rsidRPr="00F72E53">
        <w:rPr>
          <w:sz w:val="22"/>
          <w:szCs w:val="22"/>
        </w:rPr>
        <w:t xml:space="preserve"> high</w:t>
      </w:r>
      <w:r w:rsidRPr="00F72E53" w:rsidR="007020A5">
        <w:rPr>
          <w:sz w:val="22"/>
          <w:szCs w:val="22"/>
        </w:rPr>
        <w:t>)</w:t>
      </w:r>
      <w:r w:rsidRPr="00F72E53">
        <w:rPr>
          <w:sz w:val="22"/>
          <w:szCs w:val="22"/>
        </w:rPr>
        <w:t>.</w:t>
      </w:r>
    </w:p>
    <w:p w:rsidRPr="00A953E7" w:rsidR="00256186" w:rsidP="00256186" w:rsidRDefault="00256186" w14:paraId="76C3E4E3" w14:textId="77777777">
      <w:pPr>
        <w:jc w:val="both"/>
      </w:pPr>
    </w:p>
    <w:p w:rsidRPr="009765FF" w:rsidR="00967DBB" w:rsidP="00967DBB" w:rsidRDefault="00F272FD" w14:paraId="711543BA" w14:textId="1B353D29">
      <w:pPr>
        <w:jc w:val="both"/>
      </w:pPr>
      <w:r>
        <w:t xml:space="preserve">Figure </w:t>
      </w:r>
      <w:r w:rsidR="005F7FBF">
        <w:t>9</w:t>
      </w:r>
      <w:r>
        <w:t xml:space="preserve"> visualises the</w:t>
      </w:r>
      <w:r w:rsidR="00967DBB">
        <w:t xml:space="preserve"> proportion of missing </w:t>
      </w:r>
      <w:r w:rsidR="00051231">
        <w:t>feature</w:t>
      </w:r>
      <w:r w:rsidR="00967DBB">
        <w:t xml:space="preserve"> data per year for each income level between 1985 and 2018.</w:t>
      </w:r>
    </w:p>
    <w:p w:rsidR="00967DBB" w:rsidP="00967DBB" w:rsidRDefault="00967DBB" w14:paraId="57D41E33" w14:textId="77777777"/>
    <w:p w:rsidR="00967DBB" w:rsidP="00967DBB" w:rsidRDefault="00125B97" w14:paraId="7F975D05" w14:textId="7E39D9DC">
      <w:pPr>
        <w:jc w:val="center"/>
      </w:pPr>
      <w:r w:rsidRPr="00125B97">
        <w:rPr>
          <w:noProof/>
        </w:rPr>
        <w:drawing>
          <wp:inline distT="0" distB="0" distL="0" distR="0" wp14:anchorId="0C67B9B9" wp14:editId="5D1CD2F8">
            <wp:extent cx="4293402" cy="2368364"/>
            <wp:effectExtent l="0" t="0" r="0" b="0"/>
            <wp:docPr id="520517146" name="Picture 1" descr="A graph showing the missing f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146" name="Picture 1" descr="A graph showing the missing feature&#10;&#10;AI-generated content may be incorrect."/>
                    <pic:cNvPicPr/>
                  </pic:nvPicPr>
                  <pic:blipFill>
                    <a:blip r:embed="rId13"/>
                    <a:stretch>
                      <a:fillRect/>
                    </a:stretch>
                  </pic:blipFill>
                  <pic:spPr>
                    <a:xfrm>
                      <a:off x="0" y="0"/>
                      <a:ext cx="4361426" cy="2405888"/>
                    </a:xfrm>
                    <a:prstGeom prst="rect">
                      <a:avLst/>
                    </a:prstGeom>
                  </pic:spPr>
                </pic:pic>
              </a:graphicData>
            </a:graphic>
          </wp:inline>
        </w:drawing>
      </w:r>
    </w:p>
    <w:p w:rsidR="00967DBB" w:rsidP="00967DBB" w:rsidRDefault="00967DBB" w14:paraId="6CD8887E" w14:textId="52327520">
      <w:pPr>
        <w:jc w:val="both"/>
      </w:pPr>
      <w:commentRangeStart w:id="11"/>
      <w:commentRangeStart w:id="12"/>
      <w:commentRangeStart w:id="13"/>
      <w:r w:rsidRPr="000A00A1">
        <w:rPr>
          <w:b/>
          <w:bCs/>
        </w:rPr>
        <w:t xml:space="preserve">Figure </w:t>
      </w:r>
      <w:r w:rsidR="005F7FBF">
        <w:rPr>
          <w:b/>
          <w:bCs/>
        </w:rPr>
        <w:t>9</w:t>
      </w:r>
      <w:commentRangeEnd w:id="11"/>
      <w:r>
        <w:rPr>
          <w:rStyle w:val="CommentReference"/>
        </w:rPr>
        <w:commentReference w:id="11"/>
      </w:r>
      <w:commentRangeEnd w:id="12"/>
      <w:r w:rsidR="00125B97">
        <w:rPr>
          <w:rStyle w:val="CommentReference"/>
        </w:rPr>
        <w:commentReference w:id="12"/>
      </w:r>
      <w:commentRangeEnd w:id="13"/>
      <w:r w:rsidR="007D78D8">
        <w:rPr>
          <w:rStyle w:val="CommentReference"/>
        </w:rPr>
        <w:commentReference w:id="13"/>
      </w:r>
      <w:r w:rsidRPr="000A00A1">
        <w:rPr>
          <w:b/>
          <w:bCs/>
        </w:rPr>
        <w:t>:</w:t>
      </w:r>
      <w:r>
        <w:t xml:space="preserve"> Proportion of missing feature data across all countries per year from 1985 to 2018.</w:t>
      </w:r>
    </w:p>
    <w:p w:rsidR="00967DBB" w:rsidP="00967DBB" w:rsidRDefault="00967DBB" w14:paraId="49F93765" w14:textId="77777777">
      <w:pPr>
        <w:jc w:val="both"/>
      </w:pPr>
    </w:p>
    <w:p w:rsidR="00967DBB" w:rsidP="00967DBB" w:rsidRDefault="00967DBB" w14:paraId="78CEEDA3" w14:textId="26C79517">
      <w:pPr>
        <w:jc w:val="both"/>
      </w:pPr>
      <w:r>
        <w:t xml:space="preserve">Before 2000, the dataset had close to or greater than 90% missing data. Between 2000 and 2018, the dataset generally had 80 </w:t>
      </w:r>
      <w:r w:rsidR="00195C2A">
        <w:t>to</w:t>
      </w:r>
      <w:r>
        <w:t xml:space="preserve"> 90% missing data. For 4 years (2000, 2005, 2010, 2015), the proportion of missing data was only between 22% and 35% (Figure </w:t>
      </w:r>
      <w:r w:rsidR="005F7FBF">
        <w:t>9</w:t>
      </w:r>
      <w:r>
        <w:t xml:space="preserve">). There was little difference between the proportion of missing feature data across the different income levels. </w:t>
      </w:r>
    </w:p>
    <w:p w:rsidR="00967DBB" w:rsidP="00967DBB" w:rsidRDefault="00967DBB" w14:paraId="33E829CA" w14:textId="77777777">
      <w:pPr>
        <w:rPr>
          <w:rFonts w:ascii="Menlo" w:hAnsi="Menlo" w:cs="Menlo"/>
          <w:color w:val="000000"/>
          <w:sz w:val="18"/>
          <w:szCs w:val="18"/>
        </w:rPr>
      </w:pPr>
    </w:p>
    <w:p w:rsidR="00967DBB" w:rsidP="00256186" w:rsidRDefault="00967DBB" w14:paraId="01FA0EC5" w14:textId="2AC13A71">
      <w:pPr>
        <w:jc w:val="both"/>
      </w:pPr>
      <w:r>
        <w:t xml:space="preserve">Having a few years with substantially less missing data than the norm was likely due to a group of indicators being reported with a periodicity of </w:t>
      </w:r>
      <w:r w:rsidR="0070750D">
        <w:t>5</w:t>
      </w:r>
      <w:r>
        <w:t xml:space="preserve"> years. This pattern was considered when splitting the data into train/test subsets, where at least one year of low missing data was used in the test set (see Section 4.241).</w:t>
      </w:r>
    </w:p>
    <w:p w:rsidRPr="00A953E7" w:rsidR="00967DBB" w:rsidP="00256186" w:rsidRDefault="00967DBB" w14:paraId="402ECA9D" w14:textId="77777777">
      <w:pPr>
        <w:jc w:val="both"/>
      </w:pPr>
    </w:p>
    <w:p w:rsidR="0070750D" w:rsidP="0070750D" w:rsidRDefault="0070750D" w14:paraId="1C1A17ED" w14:textId="7711057D">
      <w:pPr>
        <w:pStyle w:val="Heading4"/>
      </w:pPr>
      <w:r>
        <w:t>5.</w:t>
      </w:r>
      <w:r w:rsidR="004C19CC">
        <w:t>2</w:t>
      </w:r>
      <w:r w:rsidR="00A953E7">
        <w:t>2</w:t>
      </w:r>
      <w:r>
        <w:t xml:space="preserve"> Key Statistics</w:t>
      </w:r>
      <w:r w:rsidR="00A953E7">
        <w:t xml:space="preserve"> in the Merged Input Data Before Pre-Processing</w:t>
      </w:r>
    </w:p>
    <w:p w:rsidR="008632AE" w:rsidP="008632AE" w:rsidRDefault="008E6E5A" w14:paraId="24D59B73" w14:textId="48EC6169">
      <w:pPr>
        <w:jc w:val="both"/>
      </w:pPr>
      <w:r>
        <w:t xml:space="preserve">To better understand the input data, </w:t>
      </w:r>
      <w:r w:rsidR="00CD273B">
        <w:t>I</w:t>
      </w:r>
      <w:r w:rsidR="00040293">
        <w:t xml:space="preserve"> calculated key summary statistics about </w:t>
      </w:r>
      <w:r w:rsidR="00256186">
        <w:t>a few</w:t>
      </w:r>
      <w:r w:rsidR="00040293">
        <w:t xml:space="preserve"> of the </w:t>
      </w:r>
      <w:r w:rsidR="00A82AFA">
        <w:t xml:space="preserve">features </w:t>
      </w:r>
      <w:r w:rsidR="00EA7F2B">
        <w:t>indicated by</w:t>
      </w:r>
      <w:r w:rsidR="00A82AFA">
        <w:t xml:space="preserve"> the literature</w:t>
      </w:r>
      <w:r>
        <w:t xml:space="preserve"> </w:t>
      </w:r>
      <w:r w:rsidR="00EA7F2B">
        <w:t>to</w:t>
      </w:r>
      <w:r>
        <w:t xml:space="preserve"> have</w:t>
      </w:r>
      <w:r w:rsidR="00A82AFA">
        <w:t xml:space="preserve"> a </w:t>
      </w:r>
      <w:r w:rsidR="00040293">
        <w:t xml:space="preserve">meaningful </w:t>
      </w:r>
      <w:r>
        <w:t>relationship with MMR</w:t>
      </w:r>
      <w:r w:rsidR="00040293">
        <w:t xml:space="preserve"> (Table </w:t>
      </w:r>
      <w:r w:rsidR="00D67B25">
        <w:t>9</w:t>
      </w:r>
      <w:r w:rsidR="00040293">
        <w:t>)</w:t>
      </w:r>
      <w:r w:rsidR="00A953E7">
        <w:t>.</w:t>
      </w:r>
      <w:r w:rsidR="004944EB">
        <w:t xml:space="preserve"> </w:t>
      </w:r>
      <w:r w:rsidR="008632AE">
        <w:t>Generally, health outcomes improved as income level increased. Standard deviation in the</w:t>
      </w:r>
      <w:r w:rsidR="00040293">
        <w:t xml:space="preserve"> feature</w:t>
      </w:r>
      <w:r w:rsidR="008632AE">
        <w:t xml:space="preserve"> decreased as income level decreased. While many of the important variables </w:t>
      </w:r>
      <w:r w:rsidR="00256186">
        <w:t>had</w:t>
      </w:r>
      <w:r w:rsidR="008632AE">
        <w:t xml:space="preserve"> low rates of missing data, some of the socio-economic and quality of care features had increasing proportions of missing data </w:t>
      </w:r>
      <w:r w:rsidR="00256186">
        <w:t>for higher</w:t>
      </w:r>
      <w:r w:rsidR="008632AE">
        <w:t xml:space="preserve"> income level</w:t>
      </w:r>
      <w:r w:rsidR="00256186">
        <w:t>s</w:t>
      </w:r>
      <w:r w:rsidR="008632AE">
        <w:t xml:space="preserve">. For example, the dataset for the lowest income countries was missing 58% of </w:t>
      </w:r>
      <w:r w:rsidR="00CE5178">
        <w:t>measurements for</w:t>
      </w:r>
      <w:r w:rsidR="008632AE">
        <w:t xml:space="preserve"> ‘women participating in own health care decisions (% of women </w:t>
      </w:r>
      <w:proofErr w:type="gramStart"/>
      <w:r w:rsidR="008632AE">
        <w:t>age</w:t>
      </w:r>
      <w:proofErr w:type="gramEnd"/>
      <w:r w:rsidR="008632AE">
        <w:t xml:space="preserve"> 15-49)’ while the </w:t>
      </w:r>
      <w:r w:rsidR="0070157E">
        <w:t xml:space="preserve">highest income </w:t>
      </w:r>
      <w:r w:rsidR="008632AE">
        <w:t xml:space="preserve">dataset was missing 99.9%. </w:t>
      </w:r>
    </w:p>
    <w:p w:rsidR="008632AE" w:rsidP="008632AE" w:rsidRDefault="008632AE" w14:paraId="31B961B2" w14:textId="77777777">
      <w:pPr>
        <w:jc w:val="both"/>
      </w:pPr>
    </w:p>
    <w:p w:rsidR="008632AE" w:rsidP="008632AE" w:rsidRDefault="0070157E" w14:paraId="2FE5B81E" w14:textId="4ECC4148">
      <w:pPr>
        <w:jc w:val="both"/>
      </w:pPr>
      <w:r>
        <w:t>The</w:t>
      </w:r>
      <w:r w:rsidR="00256186">
        <w:t xml:space="preserve"> </w:t>
      </w:r>
      <w:r w:rsidR="00615A72">
        <w:t>national, ground truth</w:t>
      </w:r>
      <w:r w:rsidR="008632AE">
        <w:t xml:space="preserve"> MMR estimates were subject to large outliers, as the mean values were larger than the median values for all income levels</w:t>
      </w:r>
      <w:r>
        <w:t xml:space="preserve"> (Table </w:t>
      </w:r>
      <w:r w:rsidR="00D67B25">
        <w:t>9</w:t>
      </w:r>
      <w:r>
        <w:t>)</w:t>
      </w:r>
      <w:r w:rsidR="008632AE">
        <w:t xml:space="preserve">. Additionally, standard deviation for the MMR estimates was large. The difference between mean and median, as well as the magnitude of standard deviation, decreased as income level increased. </w:t>
      </w:r>
    </w:p>
    <w:p w:rsidR="008632AE" w:rsidP="008632AE" w:rsidRDefault="008632AE" w14:paraId="1AD51132" w14:textId="77777777">
      <w:pPr>
        <w:jc w:val="both"/>
      </w:pPr>
    </w:p>
    <w:p w:rsidRPr="00F72E53" w:rsidR="008632AE" w:rsidP="008632AE" w:rsidRDefault="008632AE" w14:paraId="006A364E" w14:textId="3E038B3B">
      <w:pPr>
        <w:jc w:val="both"/>
        <w:rPr>
          <w:sz w:val="22"/>
          <w:szCs w:val="22"/>
        </w:rPr>
      </w:pPr>
      <w:r w:rsidRPr="00F72E53">
        <w:rPr>
          <w:b/>
          <w:bCs/>
          <w:sz w:val="22"/>
          <w:szCs w:val="22"/>
        </w:rPr>
        <w:t xml:space="preserve">Table </w:t>
      </w:r>
      <w:r w:rsidR="00D67B25">
        <w:rPr>
          <w:b/>
          <w:bCs/>
          <w:sz w:val="22"/>
          <w:szCs w:val="22"/>
        </w:rPr>
        <w:t>9</w:t>
      </w:r>
      <w:r w:rsidRPr="00F72E53">
        <w:rPr>
          <w:b/>
          <w:bCs/>
          <w:sz w:val="22"/>
          <w:szCs w:val="22"/>
        </w:rPr>
        <w:t>:</w:t>
      </w:r>
      <w:r w:rsidRPr="00F72E53">
        <w:rPr>
          <w:sz w:val="22"/>
          <w:szCs w:val="22"/>
        </w:rPr>
        <w:t xml:space="preserve"> Mean, median, standard deviation and proportion of missing data of features with a meaningful relationship to MMR. The key summary statistics were presented per income level.</w:t>
      </w:r>
    </w:p>
    <w:tbl>
      <w:tblPr>
        <w:tblStyle w:val="TableGrid"/>
        <w:tblW w:w="0" w:type="auto"/>
        <w:tblLook w:val="04A0" w:firstRow="1" w:lastRow="0" w:firstColumn="1" w:lastColumn="0" w:noHBand="0" w:noVBand="1"/>
      </w:tblPr>
      <w:tblGrid>
        <w:gridCol w:w="2547"/>
        <w:gridCol w:w="1667"/>
        <w:gridCol w:w="833"/>
        <w:gridCol w:w="950"/>
        <w:gridCol w:w="1121"/>
        <w:gridCol w:w="1898"/>
      </w:tblGrid>
      <w:tr w:rsidR="00BD70C4" w:rsidTr="009B2333" w14:paraId="50236CE6" w14:textId="77777777">
        <w:tc>
          <w:tcPr>
            <w:tcW w:w="2547" w:type="dxa"/>
            <w:shd w:val="clear" w:color="auto" w:fill="ADADAD" w:themeFill="background2" w:themeFillShade="BF"/>
          </w:tcPr>
          <w:p w:rsidRPr="00237CFD" w:rsidR="008632AE" w:rsidP="00430C86" w:rsidRDefault="008632AE" w14:paraId="05B1F1EE" w14:textId="2664A891">
            <w:pPr>
              <w:jc w:val="center"/>
              <w:rPr>
                <w:b/>
                <w:bCs/>
                <w:sz w:val="20"/>
                <w:szCs w:val="20"/>
              </w:rPr>
            </w:pPr>
            <w:r w:rsidRPr="00237CFD">
              <w:rPr>
                <w:b/>
                <w:bCs/>
                <w:sz w:val="20"/>
                <w:szCs w:val="20"/>
              </w:rPr>
              <w:t>Feature</w:t>
            </w:r>
          </w:p>
        </w:tc>
        <w:tc>
          <w:tcPr>
            <w:tcW w:w="1667" w:type="dxa"/>
            <w:shd w:val="clear" w:color="auto" w:fill="ADADAD" w:themeFill="background2" w:themeFillShade="BF"/>
          </w:tcPr>
          <w:p w:rsidRPr="00237CFD" w:rsidR="008632AE" w:rsidP="00430C86" w:rsidRDefault="008632AE" w14:paraId="169AF5A8" w14:textId="62400D96">
            <w:pPr>
              <w:jc w:val="center"/>
              <w:rPr>
                <w:b/>
                <w:bCs/>
                <w:sz w:val="20"/>
                <w:szCs w:val="20"/>
              </w:rPr>
            </w:pPr>
            <w:r w:rsidRPr="00237CFD">
              <w:rPr>
                <w:b/>
                <w:bCs/>
                <w:sz w:val="20"/>
                <w:szCs w:val="20"/>
              </w:rPr>
              <w:t>Income Level</w:t>
            </w:r>
          </w:p>
        </w:tc>
        <w:tc>
          <w:tcPr>
            <w:tcW w:w="833" w:type="dxa"/>
            <w:shd w:val="clear" w:color="auto" w:fill="ADADAD" w:themeFill="background2" w:themeFillShade="BF"/>
          </w:tcPr>
          <w:p w:rsidRPr="00237CFD" w:rsidR="008632AE" w:rsidP="00430C86" w:rsidRDefault="008632AE" w14:paraId="51CEE3DE" w14:textId="57587B65">
            <w:pPr>
              <w:jc w:val="center"/>
              <w:rPr>
                <w:b/>
                <w:bCs/>
                <w:sz w:val="20"/>
                <w:szCs w:val="20"/>
              </w:rPr>
            </w:pPr>
            <w:r w:rsidRPr="00237CFD">
              <w:rPr>
                <w:b/>
                <w:bCs/>
                <w:sz w:val="20"/>
                <w:szCs w:val="20"/>
              </w:rPr>
              <w:t>Mean</w:t>
            </w:r>
          </w:p>
        </w:tc>
        <w:tc>
          <w:tcPr>
            <w:tcW w:w="950" w:type="dxa"/>
            <w:shd w:val="clear" w:color="auto" w:fill="ADADAD" w:themeFill="background2" w:themeFillShade="BF"/>
          </w:tcPr>
          <w:p w:rsidRPr="00237CFD" w:rsidR="008632AE" w:rsidP="00430C86" w:rsidRDefault="008632AE" w14:paraId="090895D4" w14:textId="475A5952">
            <w:pPr>
              <w:jc w:val="center"/>
              <w:rPr>
                <w:b/>
                <w:bCs/>
                <w:sz w:val="20"/>
                <w:szCs w:val="20"/>
              </w:rPr>
            </w:pPr>
            <w:r w:rsidRPr="00237CFD">
              <w:rPr>
                <w:b/>
                <w:bCs/>
                <w:sz w:val="20"/>
                <w:szCs w:val="20"/>
              </w:rPr>
              <w:t>Median</w:t>
            </w:r>
          </w:p>
        </w:tc>
        <w:tc>
          <w:tcPr>
            <w:tcW w:w="1121" w:type="dxa"/>
            <w:shd w:val="clear" w:color="auto" w:fill="ADADAD" w:themeFill="background2" w:themeFillShade="BF"/>
          </w:tcPr>
          <w:p w:rsidRPr="00237CFD" w:rsidR="008632AE" w:rsidP="00430C86" w:rsidRDefault="008632AE" w14:paraId="29689D8A" w14:textId="77777777">
            <w:pPr>
              <w:jc w:val="center"/>
              <w:rPr>
                <w:b/>
                <w:bCs/>
                <w:sz w:val="20"/>
                <w:szCs w:val="20"/>
              </w:rPr>
            </w:pPr>
            <w:r w:rsidRPr="00237CFD">
              <w:rPr>
                <w:b/>
                <w:bCs/>
                <w:sz w:val="20"/>
                <w:szCs w:val="20"/>
              </w:rPr>
              <w:t>Standard Deviation</w:t>
            </w:r>
          </w:p>
        </w:tc>
        <w:tc>
          <w:tcPr>
            <w:tcW w:w="1898" w:type="dxa"/>
            <w:shd w:val="clear" w:color="auto" w:fill="ADADAD" w:themeFill="background2" w:themeFillShade="BF"/>
          </w:tcPr>
          <w:p w:rsidRPr="00237CFD" w:rsidR="008632AE" w:rsidP="00430C86" w:rsidRDefault="008632AE" w14:paraId="2D708177" w14:textId="77777777">
            <w:pPr>
              <w:jc w:val="center"/>
              <w:rPr>
                <w:b/>
                <w:bCs/>
                <w:sz w:val="20"/>
                <w:szCs w:val="20"/>
              </w:rPr>
            </w:pPr>
            <w:r w:rsidRPr="00237CFD">
              <w:rPr>
                <w:b/>
                <w:bCs/>
                <w:sz w:val="20"/>
                <w:szCs w:val="20"/>
              </w:rPr>
              <w:t>Proportion of Missing Data (%)</w:t>
            </w:r>
          </w:p>
        </w:tc>
      </w:tr>
      <w:tr w:rsidR="00BD70C4" w:rsidTr="009B2333" w14:paraId="5D3C103D" w14:textId="77777777">
        <w:tc>
          <w:tcPr>
            <w:tcW w:w="2547" w:type="dxa"/>
            <w:vMerge w:val="restart"/>
            <w:shd w:val="clear" w:color="auto" w:fill="FFFFFF" w:themeFill="background1"/>
          </w:tcPr>
          <w:p w:rsidR="00237CFD" w:rsidP="00256186" w:rsidRDefault="00237CFD" w14:paraId="66291267" w14:textId="77777777">
            <w:pPr>
              <w:jc w:val="center"/>
              <w:rPr>
                <w:sz w:val="20"/>
                <w:szCs w:val="20"/>
              </w:rPr>
            </w:pPr>
          </w:p>
          <w:p w:rsidRPr="00237CFD" w:rsidR="008632AE" w:rsidP="00256186" w:rsidRDefault="008632AE" w14:paraId="7A159602" w14:textId="00B2CB2C">
            <w:pPr>
              <w:jc w:val="center"/>
              <w:rPr>
                <w:sz w:val="20"/>
                <w:szCs w:val="20"/>
              </w:rPr>
            </w:pPr>
            <w:r w:rsidRPr="00237CFD">
              <w:rPr>
                <w:sz w:val="20"/>
                <w:szCs w:val="20"/>
              </w:rPr>
              <w:t xml:space="preserve">WHO </w:t>
            </w:r>
            <w:r w:rsidRPr="00237CFD" w:rsidR="00256186">
              <w:rPr>
                <w:sz w:val="20"/>
                <w:szCs w:val="20"/>
              </w:rPr>
              <w:t xml:space="preserve">national </w:t>
            </w:r>
            <w:r w:rsidRPr="00237CFD">
              <w:rPr>
                <w:sz w:val="20"/>
                <w:szCs w:val="20"/>
              </w:rPr>
              <w:t>MMR estimate</w:t>
            </w:r>
            <w:r w:rsidRPr="00237CFD" w:rsidR="00256186">
              <w:rPr>
                <w:sz w:val="20"/>
                <w:szCs w:val="20"/>
              </w:rPr>
              <w:t>s</w:t>
            </w:r>
            <w:r w:rsidRPr="00237CFD">
              <w:rPr>
                <w:sz w:val="20"/>
                <w:szCs w:val="20"/>
              </w:rPr>
              <w:t xml:space="preserve"> </w:t>
            </w:r>
            <w:r w:rsidRPr="00237CFD" w:rsidR="00256186">
              <w:rPr>
                <w:sz w:val="20"/>
                <w:szCs w:val="20"/>
              </w:rPr>
              <w:t>(ground truth)</w:t>
            </w:r>
          </w:p>
        </w:tc>
        <w:tc>
          <w:tcPr>
            <w:tcW w:w="1667" w:type="dxa"/>
            <w:shd w:val="clear" w:color="auto" w:fill="FFFFFF" w:themeFill="background1"/>
          </w:tcPr>
          <w:p w:rsidRPr="00237CFD" w:rsidR="008632AE" w:rsidP="00430C86" w:rsidRDefault="008632AE" w14:paraId="2928BE7E" w14:textId="77777777">
            <w:pPr>
              <w:jc w:val="center"/>
              <w:rPr>
                <w:sz w:val="20"/>
                <w:szCs w:val="20"/>
              </w:rPr>
            </w:pPr>
            <w:r w:rsidRPr="00237CFD">
              <w:rPr>
                <w:sz w:val="20"/>
                <w:szCs w:val="20"/>
              </w:rPr>
              <w:t>Low</w:t>
            </w:r>
          </w:p>
        </w:tc>
        <w:tc>
          <w:tcPr>
            <w:tcW w:w="833" w:type="dxa"/>
            <w:shd w:val="clear" w:color="auto" w:fill="FFFFFF" w:themeFill="background1"/>
          </w:tcPr>
          <w:p w:rsidRPr="00237CFD" w:rsidR="008632AE" w:rsidP="00430C86" w:rsidRDefault="008632AE" w14:paraId="1B20B3AE" w14:textId="77777777">
            <w:pPr>
              <w:jc w:val="center"/>
              <w:rPr>
                <w:sz w:val="20"/>
                <w:szCs w:val="20"/>
              </w:rPr>
            </w:pPr>
            <w:r w:rsidRPr="00237CFD">
              <w:rPr>
                <w:sz w:val="20"/>
                <w:szCs w:val="20"/>
              </w:rPr>
              <w:t>657</w:t>
            </w:r>
          </w:p>
        </w:tc>
        <w:tc>
          <w:tcPr>
            <w:tcW w:w="950" w:type="dxa"/>
            <w:shd w:val="clear" w:color="auto" w:fill="FFFFFF" w:themeFill="background1"/>
          </w:tcPr>
          <w:p w:rsidRPr="00237CFD" w:rsidR="008632AE" w:rsidP="00430C86" w:rsidRDefault="008632AE" w14:paraId="5099CDC3" w14:textId="77777777">
            <w:pPr>
              <w:jc w:val="center"/>
              <w:rPr>
                <w:sz w:val="20"/>
                <w:szCs w:val="20"/>
              </w:rPr>
            </w:pPr>
            <w:r w:rsidRPr="00237CFD">
              <w:rPr>
                <w:sz w:val="20"/>
                <w:szCs w:val="20"/>
              </w:rPr>
              <w:t>617</w:t>
            </w:r>
          </w:p>
        </w:tc>
        <w:tc>
          <w:tcPr>
            <w:tcW w:w="1121" w:type="dxa"/>
            <w:shd w:val="clear" w:color="auto" w:fill="FFFFFF" w:themeFill="background1"/>
          </w:tcPr>
          <w:p w:rsidRPr="00237CFD" w:rsidR="008632AE" w:rsidP="00430C86" w:rsidRDefault="008632AE" w14:paraId="37778A7B" w14:textId="77777777">
            <w:pPr>
              <w:jc w:val="center"/>
              <w:rPr>
                <w:sz w:val="20"/>
                <w:szCs w:val="20"/>
              </w:rPr>
            </w:pPr>
            <w:r w:rsidRPr="00237CFD">
              <w:rPr>
                <w:sz w:val="20"/>
                <w:szCs w:val="20"/>
              </w:rPr>
              <w:t>453</w:t>
            </w:r>
          </w:p>
        </w:tc>
        <w:tc>
          <w:tcPr>
            <w:tcW w:w="1898" w:type="dxa"/>
            <w:shd w:val="clear" w:color="auto" w:fill="FFFFFF" w:themeFill="background1"/>
          </w:tcPr>
          <w:p w:rsidRPr="00237CFD" w:rsidR="008632AE" w:rsidP="00430C86" w:rsidRDefault="008632AE" w14:paraId="000865F5" w14:textId="77777777">
            <w:pPr>
              <w:jc w:val="center"/>
              <w:rPr>
                <w:sz w:val="20"/>
                <w:szCs w:val="20"/>
              </w:rPr>
            </w:pPr>
            <w:r w:rsidRPr="00237CFD">
              <w:rPr>
                <w:sz w:val="20"/>
                <w:szCs w:val="20"/>
              </w:rPr>
              <w:t>0</w:t>
            </w:r>
          </w:p>
        </w:tc>
      </w:tr>
      <w:tr w:rsidR="00BD70C4" w:rsidTr="009B2333" w14:paraId="7A5DA200" w14:textId="77777777">
        <w:tc>
          <w:tcPr>
            <w:tcW w:w="2547" w:type="dxa"/>
            <w:vMerge/>
            <w:shd w:val="clear" w:color="auto" w:fill="FFFFFF" w:themeFill="background1"/>
          </w:tcPr>
          <w:p w:rsidRPr="00237CFD" w:rsidR="008632AE" w:rsidP="00430C86" w:rsidRDefault="008632AE" w14:paraId="6447E2C1" w14:textId="77777777">
            <w:pPr>
              <w:jc w:val="center"/>
              <w:rPr>
                <w:sz w:val="20"/>
                <w:szCs w:val="20"/>
              </w:rPr>
            </w:pPr>
          </w:p>
        </w:tc>
        <w:tc>
          <w:tcPr>
            <w:tcW w:w="1667" w:type="dxa"/>
            <w:shd w:val="clear" w:color="auto" w:fill="FFFFFF" w:themeFill="background1"/>
          </w:tcPr>
          <w:p w:rsidRPr="00237CFD" w:rsidR="008632AE" w:rsidP="00430C86" w:rsidRDefault="000316E5" w14:paraId="34D2F17D" w14:textId="02552553">
            <w:pPr>
              <w:jc w:val="center"/>
              <w:rPr>
                <w:sz w:val="20"/>
                <w:szCs w:val="20"/>
              </w:rPr>
            </w:pPr>
            <w:r>
              <w:rPr>
                <w:sz w:val="20"/>
                <w:szCs w:val="20"/>
              </w:rPr>
              <w:t>Lower</w:t>
            </w:r>
            <w:r w:rsidRPr="00237CFD" w:rsidR="005231B7">
              <w:rPr>
                <w:sz w:val="20"/>
                <w:szCs w:val="20"/>
              </w:rPr>
              <w:t>-M</w:t>
            </w:r>
            <w:r w:rsidRPr="00237CFD" w:rsidR="008632AE">
              <w:rPr>
                <w:sz w:val="20"/>
                <w:szCs w:val="20"/>
              </w:rPr>
              <w:t>iddle</w:t>
            </w:r>
          </w:p>
        </w:tc>
        <w:tc>
          <w:tcPr>
            <w:tcW w:w="833" w:type="dxa"/>
            <w:shd w:val="clear" w:color="auto" w:fill="FFFFFF" w:themeFill="background1"/>
          </w:tcPr>
          <w:p w:rsidRPr="00237CFD" w:rsidR="008632AE" w:rsidP="00430C86" w:rsidRDefault="008632AE" w14:paraId="1B87070E" w14:textId="77777777">
            <w:pPr>
              <w:jc w:val="center"/>
              <w:rPr>
                <w:sz w:val="20"/>
                <w:szCs w:val="20"/>
              </w:rPr>
            </w:pPr>
            <w:r w:rsidRPr="00237CFD">
              <w:rPr>
                <w:sz w:val="20"/>
                <w:szCs w:val="20"/>
              </w:rPr>
              <w:t>197</w:t>
            </w:r>
          </w:p>
        </w:tc>
        <w:tc>
          <w:tcPr>
            <w:tcW w:w="950" w:type="dxa"/>
            <w:shd w:val="clear" w:color="auto" w:fill="FFFFFF" w:themeFill="background1"/>
          </w:tcPr>
          <w:p w:rsidRPr="00237CFD" w:rsidR="008632AE" w:rsidP="00430C86" w:rsidRDefault="008632AE" w14:paraId="262651DE" w14:textId="77777777">
            <w:pPr>
              <w:jc w:val="center"/>
              <w:rPr>
                <w:sz w:val="20"/>
                <w:szCs w:val="20"/>
              </w:rPr>
            </w:pPr>
            <w:r w:rsidRPr="00237CFD">
              <w:rPr>
                <w:sz w:val="20"/>
                <w:szCs w:val="20"/>
              </w:rPr>
              <w:t>55</w:t>
            </w:r>
          </w:p>
        </w:tc>
        <w:tc>
          <w:tcPr>
            <w:tcW w:w="1121" w:type="dxa"/>
            <w:shd w:val="clear" w:color="auto" w:fill="FFFFFF" w:themeFill="background1"/>
          </w:tcPr>
          <w:p w:rsidRPr="00237CFD" w:rsidR="008632AE" w:rsidP="00430C86" w:rsidRDefault="008632AE" w14:paraId="271F8AD1" w14:textId="77777777">
            <w:pPr>
              <w:jc w:val="center"/>
              <w:rPr>
                <w:sz w:val="20"/>
                <w:szCs w:val="20"/>
              </w:rPr>
            </w:pPr>
            <w:r w:rsidRPr="00237CFD">
              <w:rPr>
                <w:sz w:val="20"/>
                <w:szCs w:val="20"/>
              </w:rPr>
              <w:t>260</w:t>
            </w:r>
          </w:p>
        </w:tc>
        <w:tc>
          <w:tcPr>
            <w:tcW w:w="1898" w:type="dxa"/>
            <w:shd w:val="clear" w:color="auto" w:fill="FFFFFF" w:themeFill="background1"/>
          </w:tcPr>
          <w:p w:rsidRPr="00237CFD" w:rsidR="008632AE" w:rsidP="00430C86" w:rsidRDefault="008632AE" w14:paraId="001D2D40" w14:textId="77777777">
            <w:pPr>
              <w:jc w:val="center"/>
              <w:rPr>
                <w:sz w:val="20"/>
                <w:szCs w:val="20"/>
              </w:rPr>
            </w:pPr>
            <w:r w:rsidRPr="00237CFD">
              <w:rPr>
                <w:sz w:val="20"/>
                <w:szCs w:val="20"/>
              </w:rPr>
              <w:t>0</w:t>
            </w:r>
          </w:p>
        </w:tc>
      </w:tr>
      <w:tr w:rsidR="00BD70C4" w:rsidTr="009B2333" w14:paraId="3FF58B22" w14:textId="77777777">
        <w:tc>
          <w:tcPr>
            <w:tcW w:w="2547" w:type="dxa"/>
            <w:vMerge/>
            <w:shd w:val="clear" w:color="auto" w:fill="FFFFFF" w:themeFill="background1"/>
          </w:tcPr>
          <w:p w:rsidRPr="00237CFD" w:rsidR="008632AE" w:rsidP="00430C86" w:rsidRDefault="008632AE" w14:paraId="751CCB37" w14:textId="77777777">
            <w:pPr>
              <w:jc w:val="center"/>
              <w:rPr>
                <w:sz w:val="20"/>
                <w:szCs w:val="20"/>
              </w:rPr>
            </w:pPr>
          </w:p>
        </w:tc>
        <w:tc>
          <w:tcPr>
            <w:tcW w:w="1667" w:type="dxa"/>
            <w:shd w:val="clear" w:color="auto" w:fill="FFFFFF" w:themeFill="background1"/>
          </w:tcPr>
          <w:p w:rsidRPr="00237CFD" w:rsidR="008632AE" w:rsidP="00430C86" w:rsidRDefault="000316E5" w14:paraId="6CACF6BD" w14:textId="362A71EE">
            <w:pPr>
              <w:jc w:val="center"/>
              <w:rPr>
                <w:sz w:val="20"/>
                <w:szCs w:val="20"/>
              </w:rPr>
            </w:pPr>
            <w:r>
              <w:rPr>
                <w:sz w:val="20"/>
                <w:szCs w:val="20"/>
              </w:rPr>
              <w:t>Upper</w:t>
            </w:r>
            <w:r w:rsidRPr="00237CFD" w:rsidR="005231B7">
              <w:rPr>
                <w:sz w:val="20"/>
                <w:szCs w:val="20"/>
              </w:rPr>
              <w:t>-M</w:t>
            </w:r>
            <w:r w:rsidRPr="00237CFD" w:rsidR="008632AE">
              <w:rPr>
                <w:sz w:val="20"/>
                <w:szCs w:val="20"/>
              </w:rPr>
              <w:t>iddle</w:t>
            </w:r>
          </w:p>
        </w:tc>
        <w:tc>
          <w:tcPr>
            <w:tcW w:w="833" w:type="dxa"/>
            <w:shd w:val="clear" w:color="auto" w:fill="FFFFFF" w:themeFill="background1"/>
          </w:tcPr>
          <w:p w:rsidRPr="00237CFD" w:rsidR="008632AE" w:rsidP="00430C86" w:rsidRDefault="008632AE" w14:paraId="428290F1" w14:textId="77777777">
            <w:pPr>
              <w:jc w:val="center"/>
              <w:rPr>
                <w:sz w:val="20"/>
                <w:szCs w:val="20"/>
              </w:rPr>
            </w:pPr>
            <w:r w:rsidRPr="00237CFD">
              <w:rPr>
                <w:sz w:val="20"/>
                <w:szCs w:val="20"/>
              </w:rPr>
              <w:t>51</w:t>
            </w:r>
          </w:p>
        </w:tc>
        <w:tc>
          <w:tcPr>
            <w:tcW w:w="950" w:type="dxa"/>
            <w:shd w:val="clear" w:color="auto" w:fill="FFFFFF" w:themeFill="background1"/>
          </w:tcPr>
          <w:p w:rsidRPr="00237CFD" w:rsidR="008632AE" w:rsidP="00430C86" w:rsidRDefault="008632AE" w14:paraId="25FF5720" w14:textId="77777777">
            <w:pPr>
              <w:jc w:val="center"/>
              <w:rPr>
                <w:sz w:val="20"/>
                <w:szCs w:val="20"/>
              </w:rPr>
            </w:pPr>
            <w:r w:rsidRPr="00237CFD">
              <w:rPr>
                <w:sz w:val="20"/>
                <w:szCs w:val="20"/>
              </w:rPr>
              <w:t>38</w:t>
            </w:r>
          </w:p>
        </w:tc>
        <w:tc>
          <w:tcPr>
            <w:tcW w:w="1121" w:type="dxa"/>
            <w:shd w:val="clear" w:color="auto" w:fill="FFFFFF" w:themeFill="background1"/>
          </w:tcPr>
          <w:p w:rsidRPr="00237CFD" w:rsidR="008632AE" w:rsidP="00430C86" w:rsidRDefault="008632AE" w14:paraId="4FBE3DD7" w14:textId="77777777">
            <w:pPr>
              <w:jc w:val="center"/>
              <w:rPr>
                <w:sz w:val="20"/>
                <w:szCs w:val="20"/>
              </w:rPr>
            </w:pPr>
            <w:r w:rsidRPr="00237CFD">
              <w:rPr>
                <w:sz w:val="20"/>
                <w:szCs w:val="20"/>
              </w:rPr>
              <w:t>55</w:t>
            </w:r>
          </w:p>
        </w:tc>
        <w:tc>
          <w:tcPr>
            <w:tcW w:w="1898" w:type="dxa"/>
            <w:shd w:val="clear" w:color="auto" w:fill="FFFFFF" w:themeFill="background1"/>
          </w:tcPr>
          <w:p w:rsidRPr="00237CFD" w:rsidR="008632AE" w:rsidP="00430C86" w:rsidRDefault="008632AE" w14:paraId="50574B6E" w14:textId="77777777">
            <w:pPr>
              <w:jc w:val="center"/>
              <w:rPr>
                <w:sz w:val="20"/>
                <w:szCs w:val="20"/>
              </w:rPr>
            </w:pPr>
            <w:r w:rsidRPr="00237CFD">
              <w:rPr>
                <w:sz w:val="20"/>
                <w:szCs w:val="20"/>
              </w:rPr>
              <w:t>0</w:t>
            </w:r>
          </w:p>
        </w:tc>
      </w:tr>
      <w:tr w:rsidR="00BD70C4" w:rsidTr="009B2333" w14:paraId="4A9A8224" w14:textId="77777777">
        <w:tc>
          <w:tcPr>
            <w:tcW w:w="2547" w:type="dxa"/>
            <w:vMerge/>
            <w:shd w:val="clear" w:color="auto" w:fill="FFFFFF" w:themeFill="background1"/>
          </w:tcPr>
          <w:p w:rsidRPr="00237CFD" w:rsidR="008632AE" w:rsidP="00430C86" w:rsidRDefault="008632AE" w14:paraId="49E77ED4" w14:textId="77777777">
            <w:pPr>
              <w:jc w:val="center"/>
              <w:rPr>
                <w:sz w:val="20"/>
                <w:szCs w:val="20"/>
              </w:rPr>
            </w:pPr>
          </w:p>
        </w:tc>
        <w:tc>
          <w:tcPr>
            <w:tcW w:w="1667" w:type="dxa"/>
            <w:shd w:val="clear" w:color="auto" w:fill="FFFFFF" w:themeFill="background1"/>
          </w:tcPr>
          <w:p w:rsidRPr="00237CFD" w:rsidR="008632AE" w:rsidP="00430C86" w:rsidRDefault="008632AE" w14:paraId="50F95EEF" w14:textId="77777777">
            <w:pPr>
              <w:jc w:val="center"/>
              <w:rPr>
                <w:sz w:val="20"/>
                <w:szCs w:val="20"/>
              </w:rPr>
            </w:pPr>
            <w:r w:rsidRPr="00237CFD">
              <w:rPr>
                <w:sz w:val="20"/>
                <w:szCs w:val="20"/>
              </w:rPr>
              <w:t>High</w:t>
            </w:r>
          </w:p>
        </w:tc>
        <w:tc>
          <w:tcPr>
            <w:tcW w:w="833" w:type="dxa"/>
            <w:shd w:val="clear" w:color="auto" w:fill="FFFFFF" w:themeFill="background1"/>
          </w:tcPr>
          <w:p w:rsidRPr="00237CFD" w:rsidR="008632AE" w:rsidP="00430C86" w:rsidRDefault="008632AE" w14:paraId="09BBE173" w14:textId="77777777">
            <w:pPr>
              <w:jc w:val="center"/>
              <w:rPr>
                <w:sz w:val="20"/>
                <w:szCs w:val="20"/>
              </w:rPr>
            </w:pPr>
            <w:r w:rsidRPr="00237CFD">
              <w:rPr>
                <w:sz w:val="20"/>
                <w:szCs w:val="20"/>
              </w:rPr>
              <w:t>15</w:t>
            </w:r>
          </w:p>
        </w:tc>
        <w:tc>
          <w:tcPr>
            <w:tcW w:w="950" w:type="dxa"/>
            <w:shd w:val="clear" w:color="auto" w:fill="FFFFFF" w:themeFill="background1"/>
          </w:tcPr>
          <w:p w:rsidRPr="00237CFD" w:rsidR="008632AE" w:rsidP="00430C86" w:rsidRDefault="008632AE" w14:paraId="07C4BE77" w14:textId="77777777">
            <w:pPr>
              <w:jc w:val="center"/>
              <w:rPr>
                <w:sz w:val="20"/>
                <w:szCs w:val="20"/>
              </w:rPr>
            </w:pPr>
            <w:r w:rsidRPr="00237CFD">
              <w:rPr>
                <w:sz w:val="20"/>
                <w:szCs w:val="20"/>
              </w:rPr>
              <w:t>8</w:t>
            </w:r>
          </w:p>
        </w:tc>
        <w:tc>
          <w:tcPr>
            <w:tcW w:w="1121" w:type="dxa"/>
            <w:shd w:val="clear" w:color="auto" w:fill="FFFFFF" w:themeFill="background1"/>
          </w:tcPr>
          <w:p w:rsidRPr="00237CFD" w:rsidR="008632AE" w:rsidP="00430C86" w:rsidRDefault="008632AE" w14:paraId="21CB8BDC" w14:textId="77777777">
            <w:pPr>
              <w:jc w:val="center"/>
              <w:rPr>
                <w:sz w:val="20"/>
                <w:szCs w:val="20"/>
              </w:rPr>
            </w:pPr>
            <w:r w:rsidRPr="00237CFD">
              <w:rPr>
                <w:sz w:val="20"/>
                <w:szCs w:val="20"/>
              </w:rPr>
              <w:t>21</w:t>
            </w:r>
          </w:p>
        </w:tc>
        <w:tc>
          <w:tcPr>
            <w:tcW w:w="1898" w:type="dxa"/>
            <w:shd w:val="clear" w:color="auto" w:fill="FFFFFF" w:themeFill="background1"/>
          </w:tcPr>
          <w:p w:rsidRPr="00237CFD" w:rsidR="008632AE" w:rsidP="00430C86" w:rsidRDefault="008632AE" w14:paraId="18C14C58" w14:textId="77777777">
            <w:pPr>
              <w:jc w:val="center"/>
              <w:rPr>
                <w:sz w:val="20"/>
                <w:szCs w:val="20"/>
              </w:rPr>
            </w:pPr>
            <w:r w:rsidRPr="00237CFD">
              <w:rPr>
                <w:sz w:val="20"/>
                <w:szCs w:val="20"/>
              </w:rPr>
              <w:t>0</w:t>
            </w:r>
          </w:p>
        </w:tc>
      </w:tr>
      <w:tr w:rsidR="00BD70C4" w:rsidTr="009B2333" w14:paraId="2F2520FE" w14:textId="77777777">
        <w:tc>
          <w:tcPr>
            <w:tcW w:w="2547" w:type="dxa"/>
            <w:vMerge w:val="restart"/>
            <w:shd w:val="clear" w:color="auto" w:fill="D1D1D1" w:themeFill="background2" w:themeFillShade="E6"/>
          </w:tcPr>
          <w:p w:rsidRPr="00237CFD" w:rsidR="00256186" w:rsidP="00430C86" w:rsidRDefault="00256186" w14:paraId="68F1A5AE" w14:textId="77777777">
            <w:pPr>
              <w:jc w:val="center"/>
              <w:rPr>
                <w:sz w:val="20"/>
                <w:szCs w:val="20"/>
              </w:rPr>
            </w:pPr>
          </w:p>
          <w:p w:rsidRPr="00237CFD" w:rsidR="008632AE" w:rsidP="00430C86" w:rsidRDefault="008632AE" w14:paraId="247F856F" w14:textId="4D9F078E">
            <w:pPr>
              <w:jc w:val="center"/>
              <w:rPr>
                <w:sz w:val="20"/>
                <w:szCs w:val="20"/>
              </w:rPr>
            </w:pPr>
            <w:r w:rsidRPr="00237CFD">
              <w:rPr>
                <w:sz w:val="20"/>
                <w:szCs w:val="20"/>
              </w:rPr>
              <w:t>Infant mortality rate (per 1,000 live births)</w:t>
            </w:r>
          </w:p>
        </w:tc>
        <w:tc>
          <w:tcPr>
            <w:tcW w:w="1667" w:type="dxa"/>
            <w:shd w:val="clear" w:color="auto" w:fill="D1D1D1" w:themeFill="background2" w:themeFillShade="E6"/>
          </w:tcPr>
          <w:p w:rsidRPr="00237CFD" w:rsidR="008632AE" w:rsidP="00430C86" w:rsidRDefault="008632AE" w14:paraId="4B2EAB72" w14:textId="77777777">
            <w:pPr>
              <w:jc w:val="center"/>
              <w:rPr>
                <w:sz w:val="20"/>
                <w:szCs w:val="20"/>
              </w:rPr>
            </w:pPr>
            <w:r w:rsidRPr="00237CFD">
              <w:rPr>
                <w:sz w:val="20"/>
                <w:szCs w:val="20"/>
              </w:rPr>
              <w:t>Low</w:t>
            </w:r>
          </w:p>
        </w:tc>
        <w:tc>
          <w:tcPr>
            <w:tcW w:w="833" w:type="dxa"/>
            <w:shd w:val="clear" w:color="auto" w:fill="D1D1D1" w:themeFill="background2" w:themeFillShade="E6"/>
          </w:tcPr>
          <w:p w:rsidRPr="00237CFD" w:rsidR="008632AE" w:rsidP="00430C86" w:rsidRDefault="008632AE" w14:paraId="58741020" w14:textId="77777777">
            <w:pPr>
              <w:jc w:val="center"/>
              <w:rPr>
                <w:sz w:val="20"/>
                <w:szCs w:val="20"/>
              </w:rPr>
            </w:pPr>
            <w:r w:rsidRPr="00237CFD">
              <w:rPr>
                <w:sz w:val="20"/>
                <w:szCs w:val="20"/>
              </w:rPr>
              <w:t>63</w:t>
            </w:r>
          </w:p>
        </w:tc>
        <w:tc>
          <w:tcPr>
            <w:tcW w:w="950" w:type="dxa"/>
            <w:shd w:val="clear" w:color="auto" w:fill="D1D1D1" w:themeFill="background2" w:themeFillShade="E6"/>
          </w:tcPr>
          <w:p w:rsidRPr="00237CFD" w:rsidR="008632AE" w:rsidP="00430C86" w:rsidRDefault="008632AE" w14:paraId="779B820D" w14:textId="77777777">
            <w:pPr>
              <w:jc w:val="center"/>
              <w:rPr>
                <w:sz w:val="20"/>
                <w:szCs w:val="20"/>
              </w:rPr>
            </w:pPr>
            <w:r w:rsidRPr="00237CFD">
              <w:rPr>
                <w:sz w:val="20"/>
                <w:szCs w:val="20"/>
              </w:rPr>
              <w:t>65</w:t>
            </w:r>
          </w:p>
        </w:tc>
        <w:tc>
          <w:tcPr>
            <w:tcW w:w="1121" w:type="dxa"/>
            <w:shd w:val="clear" w:color="auto" w:fill="D1D1D1" w:themeFill="background2" w:themeFillShade="E6"/>
          </w:tcPr>
          <w:p w:rsidRPr="00237CFD" w:rsidR="008632AE" w:rsidP="00430C86" w:rsidRDefault="008632AE" w14:paraId="23D9122D" w14:textId="77777777">
            <w:pPr>
              <w:jc w:val="center"/>
              <w:rPr>
                <w:sz w:val="20"/>
                <w:szCs w:val="20"/>
              </w:rPr>
            </w:pPr>
            <w:r w:rsidRPr="00237CFD">
              <w:rPr>
                <w:sz w:val="20"/>
                <w:szCs w:val="20"/>
              </w:rPr>
              <w:t>29</w:t>
            </w:r>
          </w:p>
        </w:tc>
        <w:tc>
          <w:tcPr>
            <w:tcW w:w="1898" w:type="dxa"/>
            <w:shd w:val="clear" w:color="auto" w:fill="D1D1D1" w:themeFill="background2" w:themeFillShade="E6"/>
          </w:tcPr>
          <w:p w:rsidRPr="00237CFD" w:rsidR="008632AE" w:rsidP="00430C86" w:rsidRDefault="008632AE" w14:paraId="599B1FF0" w14:textId="77777777">
            <w:pPr>
              <w:jc w:val="center"/>
              <w:rPr>
                <w:sz w:val="20"/>
                <w:szCs w:val="20"/>
              </w:rPr>
            </w:pPr>
            <w:r w:rsidRPr="00237CFD">
              <w:rPr>
                <w:sz w:val="20"/>
                <w:szCs w:val="20"/>
              </w:rPr>
              <w:t>0</w:t>
            </w:r>
          </w:p>
        </w:tc>
      </w:tr>
      <w:tr w:rsidR="00BD70C4" w:rsidTr="009B2333" w14:paraId="0540D6AE" w14:textId="77777777">
        <w:tc>
          <w:tcPr>
            <w:tcW w:w="2547" w:type="dxa"/>
            <w:vMerge/>
            <w:shd w:val="clear" w:color="auto" w:fill="D1D1D1" w:themeFill="background2" w:themeFillShade="E6"/>
          </w:tcPr>
          <w:p w:rsidRPr="00237CFD" w:rsidR="008632AE" w:rsidP="00430C86" w:rsidRDefault="008632AE" w14:paraId="3E6F6BD8" w14:textId="77777777">
            <w:pPr>
              <w:jc w:val="center"/>
              <w:rPr>
                <w:sz w:val="20"/>
                <w:szCs w:val="20"/>
              </w:rPr>
            </w:pPr>
          </w:p>
        </w:tc>
        <w:tc>
          <w:tcPr>
            <w:tcW w:w="1667" w:type="dxa"/>
            <w:shd w:val="clear" w:color="auto" w:fill="D1D1D1" w:themeFill="background2" w:themeFillShade="E6"/>
          </w:tcPr>
          <w:p w:rsidRPr="00237CFD" w:rsidR="008632AE" w:rsidP="00430C86" w:rsidRDefault="008632AE" w14:paraId="53890074" w14:textId="1D888D61">
            <w:pPr>
              <w:jc w:val="center"/>
              <w:rPr>
                <w:sz w:val="20"/>
                <w:szCs w:val="20"/>
              </w:rPr>
            </w:pPr>
            <w:r w:rsidRPr="00237CFD">
              <w:rPr>
                <w:sz w:val="20"/>
                <w:szCs w:val="20"/>
              </w:rPr>
              <w:t>Upper</w:t>
            </w:r>
            <w:r w:rsidRPr="00237CFD" w:rsidR="005231B7">
              <w:rPr>
                <w:sz w:val="20"/>
                <w:szCs w:val="20"/>
              </w:rPr>
              <w:t>-M</w:t>
            </w:r>
            <w:r w:rsidRPr="00237CFD">
              <w:rPr>
                <w:sz w:val="20"/>
                <w:szCs w:val="20"/>
              </w:rPr>
              <w:t>iddle</w:t>
            </w:r>
          </w:p>
        </w:tc>
        <w:tc>
          <w:tcPr>
            <w:tcW w:w="833" w:type="dxa"/>
            <w:shd w:val="clear" w:color="auto" w:fill="D1D1D1" w:themeFill="background2" w:themeFillShade="E6"/>
          </w:tcPr>
          <w:p w:rsidRPr="00237CFD" w:rsidR="008632AE" w:rsidP="00430C86" w:rsidRDefault="008632AE" w14:paraId="49E34AD1" w14:textId="77777777">
            <w:pPr>
              <w:jc w:val="center"/>
              <w:rPr>
                <w:sz w:val="20"/>
                <w:szCs w:val="20"/>
              </w:rPr>
            </w:pPr>
            <w:r w:rsidRPr="00237CFD">
              <w:rPr>
                <w:sz w:val="20"/>
                <w:szCs w:val="20"/>
              </w:rPr>
              <w:t>43</w:t>
            </w:r>
          </w:p>
        </w:tc>
        <w:tc>
          <w:tcPr>
            <w:tcW w:w="950" w:type="dxa"/>
            <w:shd w:val="clear" w:color="auto" w:fill="D1D1D1" w:themeFill="background2" w:themeFillShade="E6"/>
          </w:tcPr>
          <w:p w:rsidRPr="00237CFD" w:rsidR="008632AE" w:rsidP="00430C86" w:rsidRDefault="008632AE" w14:paraId="2FBA0440" w14:textId="77777777">
            <w:pPr>
              <w:jc w:val="center"/>
              <w:rPr>
                <w:sz w:val="20"/>
                <w:szCs w:val="20"/>
              </w:rPr>
            </w:pPr>
            <w:r w:rsidRPr="00237CFD">
              <w:rPr>
                <w:sz w:val="20"/>
                <w:szCs w:val="20"/>
              </w:rPr>
              <w:t>39</w:t>
            </w:r>
          </w:p>
        </w:tc>
        <w:tc>
          <w:tcPr>
            <w:tcW w:w="1121" w:type="dxa"/>
            <w:shd w:val="clear" w:color="auto" w:fill="D1D1D1" w:themeFill="background2" w:themeFillShade="E6"/>
          </w:tcPr>
          <w:p w:rsidRPr="00237CFD" w:rsidR="008632AE" w:rsidP="00430C86" w:rsidRDefault="008632AE" w14:paraId="0E41DA4D" w14:textId="77777777">
            <w:pPr>
              <w:jc w:val="center"/>
              <w:rPr>
                <w:sz w:val="20"/>
                <w:szCs w:val="20"/>
              </w:rPr>
            </w:pPr>
            <w:r w:rsidRPr="00237CFD">
              <w:rPr>
                <w:sz w:val="20"/>
                <w:szCs w:val="20"/>
              </w:rPr>
              <w:t>23</w:t>
            </w:r>
          </w:p>
        </w:tc>
        <w:tc>
          <w:tcPr>
            <w:tcW w:w="1898" w:type="dxa"/>
            <w:shd w:val="clear" w:color="auto" w:fill="D1D1D1" w:themeFill="background2" w:themeFillShade="E6"/>
          </w:tcPr>
          <w:p w:rsidRPr="00237CFD" w:rsidR="008632AE" w:rsidP="00430C86" w:rsidRDefault="008632AE" w14:paraId="0F6087A7" w14:textId="77777777">
            <w:pPr>
              <w:jc w:val="center"/>
              <w:rPr>
                <w:sz w:val="20"/>
                <w:szCs w:val="20"/>
              </w:rPr>
            </w:pPr>
            <w:r w:rsidRPr="00237CFD">
              <w:rPr>
                <w:sz w:val="20"/>
                <w:szCs w:val="20"/>
              </w:rPr>
              <w:t>0</w:t>
            </w:r>
          </w:p>
        </w:tc>
      </w:tr>
      <w:tr w:rsidR="00BD70C4" w:rsidTr="009B2333" w14:paraId="60EAD472" w14:textId="77777777">
        <w:tc>
          <w:tcPr>
            <w:tcW w:w="2547" w:type="dxa"/>
            <w:vMerge/>
            <w:shd w:val="clear" w:color="auto" w:fill="D1D1D1" w:themeFill="background2" w:themeFillShade="E6"/>
          </w:tcPr>
          <w:p w:rsidRPr="00237CFD" w:rsidR="008632AE" w:rsidP="00430C86" w:rsidRDefault="008632AE" w14:paraId="23788FDA" w14:textId="77777777">
            <w:pPr>
              <w:jc w:val="center"/>
              <w:rPr>
                <w:sz w:val="20"/>
                <w:szCs w:val="20"/>
              </w:rPr>
            </w:pPr>
          </w:p>
        </w:tc>
        <w:tc>
          <w:tcPr>
            <w:tcW w:w="1667" w:type="dxa"/>
            <w:shd w:val="clear" w:color="auto" w:fill="D1D1D1" w:themeFill="background2" w:themeFillShade="E6"/>
          </w:tcPr>
          <w:p w:rsidRPr="00237CFD" w:rsidR="008632AE" w:rsidP="00430C86" w:rsidRDefault="008632AE" w14:paraId="63337257" w14:textId="2875630D">
            <w:pPr>
              <w:jc w:val="center"/>
              <w:rPr>
                <w:sz w:val="20"/>
                <w:szCs w:val="20"/>
              </w:rPr>
            </w:pPr>
            <w:r w:rsidRPr="00237CFD">
              <w:rPr>
                <w:sz w:val="20"/>
                <w:szCs w:val="20"/>
              </w:rPr>
              <w:t>Lower</w:t>
            </w:r>
            <w:r w:rsidRPr="00237CFD" w:rsidR="005231B7">
              <w:rPr>
                <w:sz w:val="20"/>
                <w:szCs w:val="20"/>
              </w:rPr>
              <w:t>-M</w:t>
            </w:r>
            <w:r w:rsidRPr="00237CFD">
              <w:rPr>
                <w:sz w:val="20"/>
                <w:szCs w:val="20"/>
              </w:rPr>
              <w:t>iddle</w:t>
            </w:r>
          </w:p>
        </w:tc>
        <w:tc>
          <w:tcPr>
            <w:tcW w:w="833" w:type="dxa"/>
            <w:shd w:val="clear" w:color="auto" w:fill="D1D1D1" w:themeFill="background2" w:themeFillShade="E6"/>
          </w:tcPr>
          <w:p w:rsidRPr="00237CFD" w:rsidR="008632AE" w:rsidP="00430C86" w:rsidRDefault="008632AE" w14:paraId="47B64CC5" w14:textId="77777777">
            <w:pPr>
              <w:jc w:val="center"/>
              <w:rPr>
                <w:sz w:val="20"/>
                <w:szCs w:val="20"/>
              </w:rPr>
            </w:pPr>
            <w:r w:rsidRPr="00237CFD">
              <w:rPr>
                <w:sz w:val="20"/>
                <w:szCs w:val="20"/>
              </w:rPr>
              <w:t>24</w:t>
            </w:r>
          </w:p>
        </w:tc>
        <w:tc>
          <w:tcPr>
            <w:tcW w:w="950" w:type="dxa"/>
            <w:shd w:val="clear" w:color="auto" w:fill="D1D1D1" w:themeFill="background2" w:themeFillShade="E6"/>
          </w:tcPr>
          <w:p w:rsidRPr="00237CFD" w:rsidR="008632AE" w:rsidP="00430C86" w:rsidRDefault="008632AE" w14:paraId="37AC0140" w14:textId="77777777">
            <w:pPr>
              <w:jc w:val="center"/>
              <w:rPr>
                <w:sz w:val="20"/>
                <w:szCs w:val="20"/>
              </w:rPr>
            </w:pPr>
            <w:r w:rsidRPr="00237CFD">
              <w:rPr>
                <w:sz w:val="20"/>
                <w:szCs w:val="20"/>
              </w:rPr>
              <w:t>19</w:t>
            </w:r>
          </w:p>
        </w:tc>
        <w:tc>
          <w:tcPr>
            <w:tcW w:w="1121" w:type="dxa"/>
            <w:shd w:val="clear" w:color="auto" w:fill="D1D1D1" w:themeFill="background2" w:themeFillShade="E6"/>
          </w:tcPr>
          <w:p w:rsidRPr="00237CFD" w:rsidR="008632AE" w:rsidP="00430C86" w:rsidRDefault="008632AE" w14:paraId="5CB8CC5D" w14:textId="77777777">
            <w:pPr>
              <w:jc w:val="center"/>
              <w:rPr>
                <w:sz w:val="20"/>
                <w:szCs w:val="20"/>
              </w:rPr>
            </w:pPr>
            <w:r w:rsidRPr="00237CFD">
              <w:rPr>
                <w:sz w:val="20"/>
                <w:szCs w:val="20"/>
              </w:rPr>
              <w:t>15</w:t>
            </w:r>
          </w:p>
        </w:tc>
        <w:tc>
          <w:tcPr>
            <w:tcW w:w="1898" w:type="dxa"/>
            <w:shd w:val="clear" w:color="auto" w:fill="D1D1D1" w:themeFill="background2" w:themeFillShade="E6"/>
          </w:tcPr>
          <w:p w:rsidRPr="00237CFD" w:rsidR="008632AE" w:rsidP="00430C86" w:rsidRDefault="008632AE" w14:paraId="3884FD01" w14:textId="77777777">
            <w:pPr>
              <w:jc w:val="center"/>
              <w:rPr>
                <w:sz w:val="20"/>
                <w:szCs w:val="20"/>
              </w:rPr>
            </w:pPr>
            <w:r w:rsidRPr="00237CFD">
              <w:rPr>
                <w:sz w:val="20"/>
                <w:szCs w:val="20"/>
              </w:rPr>
              <w:t>0</w:t>
            </w:r>
          </w:p>
        </w:tc>
      </w:tr>
      <w:tr w:rsidR="00BD70C4" w:rsidTr="009B2333" w14:paraId="01363EFA" w14:textId="77777777">
        <w:tc>
          <w:tcPr>
            <w:tcW w:w="2547" w:type="dxa"/>
            <w:vMerge/>
            <w:shd w:val="clear" w:color="auto" w:fill="D1D1D1" w:themeFill="background2" w:themeFillShade="E6"/>
          </w:tcPr>
          <w:p w:rsidRPr="00237CFD" w:rsidR="008632AE" w:rsidP="00430C86" w:rsidRDefault="008632AE" w14:paraId="2BE50563" w14:textId="77777777">
            <w:pPr>
              <w:jc w:val="center"/>
              <w:rPr>
                <w:sz w:val="20"/>
                <w:szCs w:val="20"/>
              </w:rPr>
            </w:pPr>
          </w:p>
        </w:tc>
        <w:tc>
          <w:tcPr>
            <w:tcW w:w="1667" w:type="dxa"/>
            <w:shd w:val="clear" w:color="auto" w:fill="D1D1D1" w:themeFill="background2" w:themeFillShade="E6"/>
          </w:tcPr>
          <w:p w:rsidRPr="00237CFD" w:rsidR="008632AE" w:rsidP="00430C86" w:rsidRDefault="008632AE" w14:paraId="0C0C76FE" w14:textId="77777777">
            <w:pPr>
              <w:jc w:val="center"/>
              <w:rPr>
                <w:sz w:val="20"/>
                <w:szCs w:val="20"/>
              </w:rPr>
            </w:pPr>
            <w:r w:rsidRPr="00237CFD">
              <w:rPr>
                <w:sz w:val="20"/>
                <w:szCs w:val="20"/>
              </w:rPr>
              <w:t>High</w:t>
            </w:r>
          </w:p>
        </w:tc>
        <w:tc>
          <w:tcPr>
            <w:tcW w:w="833" w:type="dxa"/>
            <w:shd w:val="clear" w:color="auto" w:fill="D1D1D1" w:themeFill="background2" w:themeFillShade="E6"/>
          </w:tcPr>
          <w:p w:rsidRPr="00237CFD" w:rsidR="008632AE" w:rsidP="00430C86" w:rsidRDefault="008632AE" w14:paraId="553DA173" w14:textId="77777777">
            <w:pPr>
              <w:jc w:val="center"/>
              <w:rPr>
                <w:sz w:val="20"/>
                <w:szCs w:val="20"/>
              </w:rPr>
            </w:pPr>
            <w:r w:rsidRPr="00237CFD">
              <w:rPr>
                <w:sz w:val="20"/>
                <w:szCs w:val="20"/>
              </w:rPr>
              <w:t>9</w:t>
            </w:r>
          </w:p>
        </w:tc>
        <w:tc>
          <w:tcPr>
            <w:tcW w:w="950" w:type="dxa"/>
            <w:shd w:val="clear" w:color="auto" w:fill="D1D1D1" w:themeFill="background2" w:themeFillShade="E6"/>
          </w:tcPr>
          <w:p w:rsidRPr="00237CFD" w:rsidR="008632AE" w:rsidP="00430C86" w:rsidRDefault="008632AE" w14:paraId="386794F1" w14:textId="77777777">
            <w:pPr>
              <w:jc w:val="center"/>
              <w:rPr>
                <w:sz w:val="20"/>
                <w:szCs w:val="20"/>
              </w:rPr>
            </w:pPr>
            <w:r w:rsidRPr="00237CFD">
              <w:rPr>
                <w:sz w:val="20"/>
                <w:szCs w:val="20"/>
              </w:rPr>
              <w:t>7</w:t>
            </w:r>
          </w:p>
        </w:tc>
        <w:tc>
          <w:tcPr>
            <w:tcW w:w="1121" w:type="dxa"/>
            <w:shd w:val="clear" w:color="auto" w:fill="D1D1D1" w:themeFill="background2" w:themeFillShade="E6"/>
          </w:tcPr>
          <w:p w:rsidRPr="00237CFD" w:rsidR="008632AE" w:rsidP="00430C86" w:rsidRDefault="008632AE" w14:paraId="78C9A50F" w14:textId="77777777">
            <w:pPr>
              <w:jc w:val="center"/>
              <w:rPr>
                <w:sz w:val="20"/>
                <w:szCs w:val="20"/>
              </w:rPr>
            </w:pPr>
            <w:r w:rsidRPr="00237CFD">
              <w:rPr>
                <w:sz w:val="20"/>
                <w:szCs w:val="20"/>
              </w:rPr>
              <w:t>7</w:t>
            </w:r>
          </w:p>
        </w:tc>
        <w:tc>
          <w:tcPr>
            <w:tcW w:w="1898" w:type="dxa"/>
            <w:shd w:val="clear" w:color="auto" w:fill="D1D1D1" w:themeFill="background2" w:themeFillShade="E6"/>
          </w:tcPr>
          <w:p w:rsidRPr="00237CFD" w:rsidR="008632AE" w:rsidP="00430C86" w:rsidRDefault="008632AE" w14:paraId="6ACE2389" w14:textId="77777777">
            <w:pPr>
              <w:jc w:val="center"/>
              <w:rPr>
                <w:sz w:val="20"/>
                <w:szCs w:val="20"/>
              </w:rPr>
            </w:pPr>
            <w:r w:rsidRPr="00237CFD">
              <w:rPr>
                <w:sz w:val="20"/>
                <w:szCs w:val="20"/>
              </w:rPr>
              <w:t>2</w:t>
            </w:r>
          </w:p>
        </w:tc>
      </w:tr>
      <w:tr w:rsidR="00BD70C4" w:rsidTr="009B2333" w14:paraId="39FB4713" w14:textId="77777777">
        <w:tc>
          <w:tcPr>
            <w:tcW w:w="2547" w:type="dxa"/>
            <w:vMerge w:val="restart"/>
          </w:tcPr>
          <w:p w:rsidR="00237CFD" w:rsidP="00430C86" w:rsidRDefault="00237CFD" w14:paraId="6832D218" w14:textId="77777777">
            <w:pPr>
              <w:jc w:val="center"/>
              <w:rPr>
                <w:sz w:val="20"/>
                <w:szCs w:val="20"/>
              </w:rPr>
            </w:pPr>
          </w:p>
          <w:p w:rsidRPr="00237CFD" w:rsidR="008632AE" w:rsidP="00430C86" w:rsidRDefault="008632AE" w14:paraId="191AA835" w14:textId="2295CEFF">
            <w:pPr>
              <w:jc w:val="center"/>
              <w:rPr>
                <w:sz w:val="20"/>
                <w:szCs w:val="20"/>
              </w:rPr>
            </w:pPr>
            <w:r w:rsidRPr="00237CFD">
              <w:rPr>
                <w:sz w:val="20"/>
                <w:szCs w:val="20"/>
              </w:rPr>
              <w:t>Pregnant women receiving prenatal care (%)</w:t>
            </w:r>
          </w:p>
        </w:tc>
        <w:tc>
          <w:tcPr>
            <w:tcW w:w="1667" w:type="dxa"/>
          </w:tcPr>
          <w:p w:rsidRPr="00237CFD" w:rsidR="008632AE" w:rsidP="00430C86" w:rsidRDefault="008632AE" w14:paraId="2EB3B340" w14:textId="77777777">
            <w:pPr>
              <w:jc w:val="center"/>
              <w:rPr>
                <w:sz w:val="20"/>
                <w:szCs w:val="20"/>
              </w:rPr>
            </w:pPr>
            <w:r w:rsidRPr="00237CFD">
              <w:rPr>
                <w:sz w:val="20"/>
                <w:szCs w:val="20"/>
              </w:rPr>
              <w:t>Low</w:t>
            </w:r>
          </w:p>
        </w:tc>
        <w:tc>
          <w:tcPr>
            <w:tcW w:w="833" w:type="dxa"/>
          </w:tcPr>
          <w:p w:rsidRPr="00237CFD" w:rsidR="008632AE" w:rsidP="00430C86" w:rsidRDefault="008632AE" w14:paraId="3EF073DB" w14:textId="77777777">
            <w:pPr>
              <w:jc w:val="center"/>
              <w:rPr>
                <w:sz w:val="20"/>
                <w:szCs w:val="20"/>
              </w:rPr>
            </w:pPr>
            <w:r w:rsidRPr="00237CFD">
              <w:rPr>
                <w:sz w:val="20"/>
                <w:szCs w:val="20"/>
              </w:rPr>
              <w:t>74</w:t>
            </w:r>
          </w:p>
        </w:tc>
        <w:tc>
          <w:tcPr>
            <w:tcW w:w="950" w:type="dxa"/>
          </w:tcPr>
          <w:p w:rsidRPr="00237CFD" w:rsidR="008632AE" w:rsidP="00430C86" w:rsidRDefault="008632AE" w14:paraId="29997356" w14:textId="77777777">
            <w:pPr>
              <w:jc w:val="center"/>
              <w:rPr>
                <w:sz w:val="20"/>
                <w:szCs w:val="20"/>
              </w:rPr>
            </w:pPr>
            <w:r w:rsidRPr="00237CFD">
              <w:rPr>
                <w:sz w:val="20"/>
                <w:szCs w:val="20"/>
              </w:rPr>
              <w:t>85</w:t>
            </w:r>
          </w:p>
        </w:tc>
        <w:tc>
          <w:tcPr>
            <w:tcW w:w="1121" w:type="dxa"/>
          </w:tcPr>
          <w:p w:rsidRPr="00237CFD" w:rsidR="008632AE" w:rsidP="00430C86" w:rsidRDefault="008632AE" w14:paraId="7EEA7325" w14:textId="77777777">
            <w:pPr>
              <w:jc w:val="center"/>
              <w:rPr>
                <w:sz w:val="20"/>
                <w:szCs w:val="20"/>
              </w:rPr>
            </w:pPr>
            <w:r w:rsidRPr="00237CFD">
              <w:rPr>
                <w:sz w:val="20"/>
                <w:szCs w:val="20"/>
              </w:rPr>
              <w:t>23</w:t>
            </w:r>
          </w:p>
        </w:tc>
        <w:tc>
          <w:tcPr>
            <w:tcW w:w="1898" w:type="dxa"/>
          </w:tcPr>
          <w:p w:rsidRPr="00237CFD" w:rsidR="008632AE" w:rsidP="00430C86" w:rsidRDefault="008632AE" w14:paraId="03504888" w14:textId="77777777">
            <w:pPr>
              <w:jc w:val="center"/>
              <w:rPr>
                <w:sz w:val="20"/>
                <w:szCs w:val="20"/>
              </w:rPr>
            </w:pPr>
            <w:r w:rsidRPr="00237CFD">
              <w:rPr>
                <w:sz w:val="20"/>
                <w:szCs w:val="20"/>
              </w:rPr>
              <w:t>28</w:t>
            </w:r>
          </w:p>
        </w:tc>
      </w:tr>
      <w:tr w:rsidR="00BD70C4" w:rsidTr="009B2333" w14:paraId="794C03C3" w14:textId="77777777">
        <w:tc>
          <w:tcPr>
            <w:tcW w:w="2547" w:type="dxa"/>
            <w:vMerge/>
          </w:tcPr>
          <w:p w:rsidRPr="00237CFD" w:rsidR="008632AE" w:rsidP="00430C86" w:rsidRDefault="008632AE" w14:paraId="77E26A2F" w14:textId="77777777">
            <w:pPr>
              <w:jc w:val="center"/>
              <w:rPr>
                <w:sz w:val="20"/>
                <w:szCs w:val="20"/>
              </w:rPr>
            </w:pPr>
          </w:p>
        </w:tc>
        <w:tc>
          <w:tcPr>
            <w:tcW w:w="1667" w:type="dxa"/>
          </w:tcPr>
          <w:p w:rsidRPr="00237CFD" w:rsidR="008632AE" w:rsidP="00430C86" w:rsidRDefault="008632AE" w14:paraId="44108C74" w14:textId="7B830DD3">
            <w:pPr>
              <w:jc w:val="center"/>
              <w:rPr>
                <w:sz w:val="20"/>
                <w:szCs w:val="20"/>
              </w:rPr>
            </w:pPr>
            <w:r w:rsidRPr="00237CFD">
              <w:rPr>
                <w:sz w:val="20"/>
                <w:szCs w:val="20"/>
              </w:rPr>
              <w:t>Upper</w:t>
            </w:r>
            <w:r w:rsidRPr="00237CFD" w:rsidR="005231B7">
              <w:rPr>
                <w:sz w:val="20"/>
                <w:szCs w:val="20"/>
              </w:rPr>
              <w:t>-M</w:t>
            </w:r>
            <w:r w:rsidRPr="00237CFD">
              <w:rPr>
                <w:sz w:val="20"/>
                <w:szCs w:val="20"/>
              </w:rPr>
              <w:t>iddle</w:t>
            </w:r>
          </w:p>
        </w:tc>
        <w:tc>
          <w:tcPr>
            <w:tcW w:w="833" w:type="dxa"/>
          </w:tcPr>
          <w:p w:rsidRPr="00237CFD" w:rsidR="008632AE" w:rsidP="00430C86" w:rsidRDefault="008632AE" w14:paraId="49E90FE3" w14:textId="77777777">
            <w:pPr>
              <w:jc w:val="center"/>
              <w:rPr>
                <w:sz w:val="20"/>
                <w:szCs w:val="20"/>
              </w:rPr>
            </w:pPr>
            <w:r w:rsidRPr="00237CFD">
              <w:rPr>
                <w:sz w:val="20"/>
                <w:szCs w:val="20"/>
              </w:rPr>
              <w:t>81</w:t>
            </w:r>
          </w:p>
        </w:tc>
        <w:tc>
          <w:tcPr>
            <w:tcW w:w="950" w:type="dxa"/>
          </w:tcPr>
          <w:p w:rsidRPr="00237CFD" w:rsidR="008632AE" w:rsidP="00430C86" w:rsidRDefault="008632AE" w14:paraId="0D1357D3" w14:textId="77777777">
            <w:pPr>
              <w:jc w:val="center"/>
              <w:rPr>
                <w:sz w:val="20"/>
                <w:szCs w:val="20"/>
              </w:rPr>
            </w:pPr>
            <w:r w:rsidRPr="00237CFD">
              <w:rPr>
                <w:sz w:val="20"/>
                <w:szCs w:val="20"/>
              </w:rPr>
              <w:t>86</w:t>
            </w:r>
          </w:p>
        </w:tc>
        <w:tc>
          <w:tcPr>
            <w:tcW w:w="1121" w:type="dxa"/>
          </w:tcPr>
          <w:p w:rsidRPr="00237CFD" w:rsidR="008632AE" w:rsidP="00430C86" w:rsidRDefault="008632AE" w14:paraId="3A1D03C2" w14:textId="77777777">
            <w:pPr>
              <w:jc w:val="center"/>
              <w:rPr>
                <w:sz w:val="20"/>
                <w:szCs w:val="20"/>
              </w:rPr>
            </w:pPr>
            <w:r w:rsidRPr="00237CFD">
              <w:rPr>
                <w:sz w:val="20"/>
                <w:szCs w:val="20"/>
              </w:rPr>
              <w:t>18</w:t>
            </w:r>
          </w:p>
        </w:tc>
        <w:tc>
          <w:tcPr>
            <w:tcW w:w="1898" w:type="dxa"/>
          </w:tcPr>
          <w:p w:rsidRPr="00237CFD" w:rsidR="008632AE" w:rsidP="00430C86" w:rsidRDefault="008632AE" w14:paraId="0625F59C" w14:textId="77777777">
            <w:pPr>
              <w:jc w:val="center"/>
              <w:rPr>
                <w:sz w:val="20"/>
                <w:szCs w:val="20"/>
              </w:rPr>
            </w:pPr>
            <w:r w:rsidRPr="00237CFD">
              <w:rPr>
                <w:sz w:val="20"/>
                <w:szCs w:val="20"/>
              </w:rPr>
              <w:t>65</w:t>
            </w:r>
          </w:p>
        </w:tc>
      </w:tr>
      <w:tr w:rsidR="00BD70C4" w:rsidTr="009B2333" w14:paraId="7120C4BB" w14:textId="77777777">
        <w:tc>
          <w:tcPr>
            <w:tcW w:w="2547" w:type="dxa"/>
            <w:vMerge/>
          </w:tcPr>
          <w:p w:rsidRPr="00237CFD" w:rsidR="008632AE" w:rsidP="00430C86" w:rsidRDefault="008632AE" w14:paraId="7439427A" w14:textId="77777777">
            <w:pPr>
              <w:jc w:val="center"/>
              <w:rPr>
                <w:sz w:val="20"/>
                <w:szCs w:val="20"/>
              </w:rPr>
            </w:pPr>
          </w:p>
        </w:tc>
        <w:tc>
          <w:tcPr>
            <w:tcW w:w="1667" w:type="dxa"/>
          </w:tcPr>
          <w:p w:rsidRPr="00237CFD" w:rsidR="008632AE" w:rsidP="00430C86" w:rsidRDefault="008632AE" w14:paraId="53B83F13" w14:textId="07840C0F">
            <w:pPr>
              <w:jc w:val="center"/>
              <w:rPr>
                <w:sz w:val="20"/>
                <w:szCs w:val="20"/>
              </w:rPr>
            </w:pPr>
            <w:r w:rsidRPr="00237CFD">
              <w:rPr>
                <w:sz w:val="20"/>
                <w:szCs w:val="20"/>
              </w:rPr>
              <w:t>Lower</w:t>
            </w:r>
            <w:r w:rsidRPr="00237CFD" w:rsidR="005231B7">
              <w:rPr>
                <w:sz w:val="20"/>
                <w:szCs w:val="20"/>
              </w:rPr>
              <w:t>-M</w:t>
            </w:r>
            <w:r w:rsidRPr="00237CFD">
              <w:rPr>
                <w:sz w:val="20"/>
                <w:szCs w:val="20"/>
              </w:rPr>
              <w:t>iddle</w:t>
            </w:r>
          </w:p>
        </w:tc>
        <w:tc>
          <w:tcPr>
            <w:tcW w:w="833" w:type="dxa"/>
          </w:tcPr>
          <w:p w:rsidRPr="00237CFD" w:rsidR="008632AE" w:rsidP="00430C86" w:rsidRDefault="008632AE" w14:paraId="5E58A660" w14:textId="77777777">
            <w:pPr>
              <w:jc w:val="center"/>
              <w:rPr>
                <w:sz w:val="20"/>
                <w:szCs w:val="20"/>
              </w:rPr>
            </w:pPr>
            <w:r w:rsidRPr="00237CFD">
              <w:rPr>
                <w:sz w:val="20"/>
                <w:szCs w:val="20"/>
              </w:rPr>
              <w:t>92</w:t>
            </w:r>
          </w:p>
        </w:tc>
        <w:tc>
          <w:tcPr>
            <w:tcW w:w="950" w:type="dxa"/>
          </w:tcPr>
          <w:p w:rsidRPr="00237CFD" w:rsidR="008632AE" w:rsidP="00430C86" w:rsidRDefault="008632AE" w14:paraId="09F38EFD" w14:textId="77777777">
            <w:pPr>
              <w:jc w:val="center"/>
              <w:rPr>
                <w:sz w:val="20"/>
                <w:szCs w:val="20"/>
              </w:rPr>
            </w:pPr>
            <w:r w:rsidRPr="00237CFD">
              <w:rPr>
                <w:sz w:val="20"/>
                <w:szCs w:val="20"/>
              </w:rPr>
              <w:t>96</w:t>
            </w:r>
          </w:p>
        </w:tc>
        <w:tc>
          <w:tcPr>
            <w:tcW w:w="1121" w:type="dxa"/>
          </w:tcPr>
          <w:p w:rsidRPr="00237CFD" w:rsidR="008632AE" w:rsidP="00430C86" w:rsidRDefault="008632AE" w14:paraId="5FC138C7" w14:textId="77777777">
            <w:pPr>
              <w:jc w:val="center"/>
              <w:rPr>
                <w:sz w:val="20"/>
                <w:szCs w:val="20"/>
              </w:rPr>
            </w:pPr>
            <w:r w:rsidRPr="00237CFD">
              <w:rPr>
                <w:sz w:val="20"/>
                <w:szCs w:val="20"/>
              </w:rPr>
              <w:t>10</w:t>
            </w:r>
          </w:p>
        </w:tc>
        <w:tc>
          <w:tcPr>
            <w:tcW w:w="1898" w:type="dxa"/>
          </w:tcPr>
          <w:p w:rsidRPr="00237CFD" w:rsidR="008632AE" w:rsidP="00430C86" w:rsidRDefault="008632AE" w14:paraId="12AC2554" w14:textId="77777777">
            <w:pPr>
              <w:jc w:val="center"/>
              <w:rPr>
                <w:sz w:val="20"/>
                <w:szCs w:val="20"/>
              </w:rPr>
            </w:pPr>
            <w:r w:rsidRPr="00237CFD">
              <w:rPr>
                <w:sz w:val="20"/>
                <w:szCs w:val="20"/>
              </w:rPr>
              <w:t>78</w:t>
            </w:r>
          </w:p>
        </w:tc>
      </w:tr>
      <w:tr w:rsidR="00BD70C4" w:rsidTr="009B2333" w14:paraId="0649B653" w14:textId="77777777">
        <w:tc>
          <w:tcPr>
            <w:tcW w:w="2547" w:type="dxa"/>
            <w:vMerge/>
          </w:tcPr>
          <w:p w:rsidRPr="00237CFD" w:rsidR="008632AE" w:rsidP="00430C86" w:rsidRDefault="008632AE" w14:paraId="11282323" w14:textId="77777777">
            <w:pPr>
              <w:jc w:val="center"/>
              <w:rPr>
                <w:sz w:val="20"/>
                <w:szCs w:val="20"/>
              </w:rPr>
            </w:pPr>
          </w:p>
        </w:tc>
        <w:tc>
          <w:tcPr>
            <w:tcW w:w="1667" w:type="dxa"/>
          </w:tcPr>
          <w:p w:rsidRPr="00237CFD" w:rsidR="008632AE" w:rsidP="00430C86" w:rsidRDefault="008632AE" w14:paraId="4BD8AA17" w14:textId="77777777">
            <w:pPr>
              <w:jc w:val="center"/>
              <w:rPr>
                <w:sz w:val="20"/>
                <w:szCs w:val="20"/>
              </w:rPr>
            </w:pPr>
            <w:r w:rsidRPr="00237CFD">
              <w:rPr>
                <w:sz w:val="20"/>
                <w:szCs w:val="20"/>
              </w:rPr>
              <w:t>High</w:t>
            </w:r>
          </w:p>
        </w:tc>
        <w:tc>
          <w:tcPr>
            <w:tcW w:w="833" w:type="dxa"/>
          </w:tcPr>
          <w:p w:rsidRPr="00237CFD" w:rsidR="008632AE" w:rsidP="00430C86" w:rsidRDefault="008632AE" w14:paraId="52020CEC" w14:textId="77777777">
            <w:pPr>
              <w:jc w:val="center"/>
              <w:rPr>
                <w:sz w:val="20"/>
                <w:szCs w:val="20"/>
              </w:rPr>
            </w:pPr>
            <w:r w:rsidRPr="00237CFD">
              <w:rPr>
                <w:sz w:val="20"/>
                <w:szCs w:val="20"/>
              </w:rPr>
              <w:t>93</w:t>
            </w:r>
          </w:p>
        </w:tc>
        <w:tc>
          <w:tcPr>
            <w:tcW w:w="950" w:type="dxa"/>
          </w:tcPr>
          <w:p w:rsidRPr="00237CFD" w:rsidR="008632AE" w:rsidP="00430C86" w:rsidRDefault="008632AE" w14:paraId="33B68809" w14:textId="77777777">
            <w:pPr>
              <w:jc w:val="center"/>
              <w:rPr>
                <w:sz w:val="20"/>
                <w:szCs w:val="20"/>
              </w:rPr>
            </w:pPr>
            <w:r w:rsidRPr="00237CFD">
              <w:rPr>
                <w:sz w:val="20"/>
                <w:szCs w:val="20"/>
              </w:rPr>
              <w:t>97</w:t>
            </w:r>
          </w:p>
        </w:tc>
        <w:tc>
          <w:tcPr>
            <w:tcW w:w="1121" w:type="dxa"/>
          </w:tcPr>
          <w:p w:rsidRPr="00237CFD" w:rsidR="008632AE" w:rsidP="00430C86" w:rsidRDefault="008632AE" w14:paraId="7C8D93FD" w14:textId="77777777">
            <w:pPr>
              <w:jc w:val="center"/>
              <w:rPr>
                <w:sz w:val="20"/>
                <w:szCs w:val="20"/>
              </w:rPr>
            </w:pPr>
            <w:r w:rsidRPr="00237CFD">
              <w:rPr>
                <w:sz w:val="20"/>
                <w:szCs w:val="20"/>
              </w:rPr>
              <w:t>8</w:t>
            </w:r>
          </w:p>
        </w:tc>
        <w:tc>
          <w:tcPr>
            <w:tcW w:w="1898" w:type="dxa"/>
          </w:tcPr>
          <w:p w:rsidRPr="00237CFD" w:rsidR="008632AE" w:rsidP="00430C86" w:rsidRDefault="008632AE" w14:paraId="5E733F21" w14:textId="77777777">
            <w:pPr>
              <w:jc w:val="center"/>
              <w:rPr>
                <w:sz w:val="20"/>
                <w:szCs w:val="20"/>
              </w:rPr>
            </w:pPr>
            <w:r w:rsidRPr="00237CFD">
              <w:rPr>
                <w:sz w:val="20"/>
                <w:szCs w:val="20"/>
              </w:rPr>
              <w:t>95</w:t>
            </w:r>
          </w:p>
        </w:tc>
      </w:tr>
      <w:tr w:rsidR="00BD70C4" w:rsidTr="009B2333" w14:paraId="4B0E7D1B" w14:textId="77777777">
        <w:tc>
          <w:tcPr>
            <w:tcW w:w="2547" w:type="dxa"/>
            <w:vMerge w:val="restart"/>
            <w:shd w:val="clear" w:color="auto" w:fill="D1D1D1" w:themeFill="background2" w:themeFillShade="E6"/>
          </w:tcPr>
          <w:p w:rsidRPr="00237CFD" w:rsidR="008632AE" w:rsidP="00430C86" w:rsidRDefault="008632AE" w14:paraId="54E43FC1" w14:textId="77777777">
            <w:pPr>
              <w:jc w:val="center"/>
              <w:rPr>
                <w:sz w:val="20"/>
                <w:szCs w:val="20"/>
              </w:rPr>
            </w:pPr>
            <w:r w:rsidRPr="00237CFD">
              <w:rPr>
                <w:sz w:val="20"/>
                <w:szCs w:val="20"/>
              </w:rPr>
              <w:t xml:space="preserve">Women participating in own health care decisions (% of women </w:t>
            </w:r>
            <w:proofErr w:type="gramStart"/>
            <w:r w:rsidRPr="00237CFD">
              <w:rPr>
                <w:sz w:val="20"/>
                <w:szCs w:val="20"/>
              </w:rPr>
              <w:t>age</w:t>
            </w:r>
            <w:proofErr w:type="gramEnd"/>
            <w:r w:rsidRPr="00237CFD">
              <w:rPr>
                <w:sz w:val="20"/>
                <w:szCs w:val="20"/>
              </w:rPr>
              <w:t xml:space="preserve"> 15-49)</w:t>
            </w:r>
          </w:p>
        </w:tc>
        <w:tc>
          <w:tcPr>
            <w:tcW w:w="1667" w:type="dxa"/>
            <w:shd w:val="clear" w:color="auto" w:fill="D1D1D1" w:themeFill="background2" w:themeFillShade="E6"/>
          </w:tcPr>
          <w:p w:rsidRPr="00237CFD" w:rsidR="008632AE" w:rsidP="00430C86" w:rsidRDefault="008632AE" w14:paraId="536EB264" w14:textId="77777777">
            <w:pPr>
              <w:jc w:val="center"/>
              <w:rPr>
                <w:sz w:val="20"/>
                <w:szCs w:val="20"/>
              </w:rPr>
            </w:pPr>
            <w:r w:rsidRPr="00237CFD">
              <w:rPr>
                <w:sz w:val="20"/>
                <w:szCs w:val="20"/>
              </w:rPr>
              <w:t>Low</w:t>
            </w:r>
          </w:p>
        </w:tc>
        <w:tc>
          <w:tcPr>
            <w:tcW w:w="833" w:type="dxa"/>
            <w:shd w:val="clear" w:color="auto" w:fill="D1D1D1" w:themeFill="background2" w:themeFillShade="E6"/>
          </w:tcPr>
          <w:p w:rsidRPr="00237CFD" w:rsidR="008632AE" w:rsidP="00430C86" w:rsidRDefault="008632AE" w14:paraId="58BE9A04" w14:textId="77777777">
            <w:pPr>
              <w:jc w:val="center"/>
              <w:rPr>
                <w:sz w:val="20"/>
                <w:szCs w:val="20"/>
              </w:rPr>
            </w:pPr>
            <w:r w:rsidRPr="00237CFD">
              <w:rPr>
                <w:sz w:val="20"/>
                <w:szCs w:val="20"/>
              </w:rPr>
              <w:t>55</w:t>
            </w:r>
          </w:p>
        </w:tc>
        <w:tc>
          <w:tcPr>
            <w:tcW w:w="950" w:type="dxa"/>
            <w:shd w:val="clear" w:color="auto" w:fill="D1D1D1" w:themeFill="background2" w:themeFillShade="E6"/>
          </w:tcPr>
          <w:p w:rsidRPr="00237CFD" w:rsidR="008632AE" w:rsidP="00430C86" w:rsidRDefault="008632AE" w14:paraId="232776AD" w14:textId="77777777">
            <w:pPr>
              <w:jc w:val="center"/>
              <w:rPr>
                <w:sz w:val="20"/>
                <w:szCs w:val="20"/>
              </w:rPr>
            </w:pPr>
            <w:r w:rsidRPr="00237CFD">
              <w:rPr>
                <w:sz w:val="20"/>
                <w:szCs w:val="20"/>
              </w:rPr>
              <w:t>60</w:t>
            </w:r>
          </w:p>
        </w:tc>
        <w:tc>
          <w:tcPr>
            <w:tcW w:w="1121" w:type="dxa"/>
            <w:shd w:val="clear" w:color="auto" w:fill="D1D1D1" w:themeFill="background2" w:themeFillShade="E6"/>
          </w:tcPr>
          <w:p w:rsidRPr="00237CFD" w:rsidR="008632AE" w:rsidP="00430C86" w:rsidRDefault="008632AE" w14:paraId="3C00A1EA" w14:textId="77777777">
            <w:pPr>
              <w:jc w:val="center"/>
              <w:rPr>
                <w:sz w:val="20"/>
                <w:szCs w:val="20"/>
              </w:rPr>
            </w:pPr>
            <w:r w:rsidRPr="00237CFD">
              <w:rPr>
                <w:sz w:val="20"/>
                <w:szCs w:val="20"/>
              </w:rPr>
              <w:t>22</w:t>
            </w:r>
          </w:p>
        </w:tc>
        <w:tc>
          <w:tcPr>
            <w:tcW w:w="1898" w:type="dxa"/>
            <w:shd w:val="clear" w:color="auto" w:fill="D1D1D1" w:themeFill="background2" w:themeFillShade="E6"/>
          </w:tcPr>
          <w:p w:rsidRPr="00237CFD" w:rsidR="008632AE" w:rsidP="00430C86" w:rsidRDefault="008632AE" w14:paraId="7F506A64" w14:textId="77777777">
            <w:pPr>
              <w:jc w:val="center"/>
              <w:rPr>
                <w:sz w:val="20"/>
                <w:szCs w:val="20"/>
              </w:rPr>
            </w:pPr>
            <w:r w:rsidRPr="00237CFD">
              <w:rPr>
                <w:sz w:val="20"/>
                <w:szCs w:val="20"/>
              </w:rPr>
              <w:t>58</w:t>
            </w:r>
          </w:p>
        </w:tc>
      </w:tr>
      <w:tr w:rsidR="00BD70C4" w:rsidTr="009B2333" w14:paraId="7502B105" w14:textId="77777777">
        <w:tc>
          <w:tcPr>
            <w:tcW w:w="2547" w:type="dxa"/>
            <w:vMerge/>
            <w:shd w:val="clear" w:color="auto" w:fill="D1D1D1" w:themeFill="background2" w:themeFillShade="E6"/>
          </w:tcPr>
          <w:p w:rsidRPr="00237CFD" w:rsidR="008632AE" w:rsidP="00430C86" w:rsidRDefault="008632AE" w14:paraId="05E25B8A" w14:textId="77777777">
            <w:pPr>
              <w:jc w:val="center"/>
              <w:rPr>
                <w:sz w:val="20"/>
                <w:szCs w:val="20"/>
              </w:rPr>
            </w:pPr>
          </w:p>
        </w:tc>
        <w:tc>
          <w:tcPr>
            <w:tcW w:w="1667" w:type="dxa"/>
            <w:shd w:val="clear" w:color="auto" w:fill="D1D1D1" w:themeFill="background2" w:themeFillShade="E6"/>
          </w:tcPr>
          <w:p w:rsidRPr="00237CFD" w:rsidR="008632AE" w:rsidP="00430C86" w:rsidRDefault="008632AE" w14:paraId="57DE71BB" w14:textId="6463911D">
            <w:pPr>
              <w:jc w:val="center"/>
              <w:rPr>
                <w:sz w:val="20"/>
                <w:szCs w:val="20"/>
              </w:rPr>
            </w:pPr>
            <w:r w:rsidRPr="00237CFD">
              <w:rPr>
                <w:sz w:val="20"/>
                <w:szCs w:val="20"/>
              </w:rPr>
              <w:t>Upper</w:t>
            </w:r>
            <w:r w:rsidRPr="00237CFD" w:rsidR="005231B7">
              <w:rPr>
                <w:sz w:val="20"/>
                <w:szCs w:val="20"/>
              </w:rPr>
              <w:t>-M</w:t>
            </w:r>
            <w:r w:rsidRPr="00237CFD">
              <w:rPr>
                <w:sz w:val="20"/>
                <w:szCs w:val="20"/>
              </w:rPr>
              <w:t>iddle</w:t>
            </w:r>
          </w:p>
        </w:tc>
        <w:tc>
          <w:tcPr>
            <w:tcW w:w="833" w:type="dxa"/>
            <w:shd w:val="clear" w:color="auto" w:fill="D1D1D1" w:themeFill="background2" w:themeFillShade="E6"/>
          </w:tcPr>
          <w:p w:rsidRPr="00237CFD" w:rsidR="008632AE" w:rsidP="00430C86" w:rsidRDefault="008632AE" w14:paraId="0BBE0068" w14:textId="77777777">
            <w:pPr>
              <w:jc w:val="center"/>
              <w:rPr>
                <w:sz w:val="20"/>
                <w:szCs w:val="20"/>
              </w:rPr>
            </w:pPr>
            <w:r w:rsidRPr="00237CFD">
              <w:rPr>
                <w:sz w:val="20"/>
                <w:szCs w:val="20"/>
              </w:rPr>
              <w:t>65</w:t>
            </w:r>
          </w:p>
        </w:tc>
        <w:tc>
          <w:tcPr>
            <w:tcW w:w="950" w:type="dxa"/>
            <w:shd w:val="clear" w:color="auto" w:fill="D1D1D1" w:themeFill="background2" w:themeFillShade="E6"/>
          </w:tcPr>
          <w:p w:rsidRPr="00237CFD" w:rsidR="008632AE" w:rsidP="00430C86" w:rsidRDefault="008632AE" w14:paraId="132257B9" w14:textId="77777777">
            <w:pPr>
              <w:jc w:val="center"/>
              <w:rPr>
                <w:sz w:val="20"/>
                <w:szCs w:val="20"/>
              </w:rPr>
            </w:pPr>
            <w:r w:rsidRPr="00237CFD">
              <w:rPr>
                <w:sz w:val="20"/>
                <w:szCs w:val="20"/>
              </w:rPr>
              <w:t>67</w:t>
            </w:r>
          </w:p>
        </w:tc>
        <w:tc>
          <w:tcPr>
            <w:tcW w:w="1121" w:type="dxa"/>
            <w:shd w:val="clear" w:color="auto" w:fill="D1D1D1" w:themeFill="background2" w:themeFillShade="E6"/>
          </w:tcPr>
          <w:p w:rsidRPr="00237CFD" w:rsidR="008632AE" w:rsidP="00430C86" w:rsidRDefault="008632AE" w14:paraId="278C01B1" w14:textId="77777777">
            <w:pPr>
              <w:jc w:val="center"/>
              <w:rPr>
                <w:sz w:val="20"/>
                <w:szCs w:val="20"/>
              </w:rPr>
            </w:pPr>
            <w:r w:rsidRPr="00237CFD">
              <w:rPr>
                <w:sz w:val="20"/>
                <w:szCs w:val="20"/>
              </w:rPr>
              <w:t>22</w:t>
            </w:r>
          </w:p>
        </w:tc>
        <w:tc>
          <w:tcPr>
            <w:tcW w:w="1898" w:type="dxa"/>
            <w:shd w:val="clear" w:color="auto" w:fill="D1D1D1" w:themeFill="background2" w:themeFillShade="E6"/>
          </w:tcPr>
          <w:p w:rsidRPr="00237CFD" w:rsidR="008632AE" w:rsidP="00430C86" w:rsidRDefault="008632AE" w14:paraId="4129A098" w14:textId="77777777">
            <w:pPr>
              <w:jc w:val="center"/>
              <w:rPr>
                <w:sz w:val="20"/>
                <w:szCs w:val="20"/>
              </w:rPr>
            </w:pPr>
            <w:r w:rsidRPr="00237CFD">
              <w:rPr>
                <w:sz w:val="20"/>
                <w:szCs w:val="20"/>
              </w:rPr>
              <w:t>86</w:t>
            </w:r>
          </w:p>
        </w:tc>
      </w:tr>
      <w:tr w:rsidR="00BD70C4" w:rsidTr="009B2333" w14:paraId="70A74557" w14:textId="77777777">
        <w:tc>
          <w:tcPr>
            <w:tcW w:w="2547" w:type="dxa"/>
            <w:vMerge/>
            <w:shd w:val="clear" w:color="auto" w:fill="D1D1D1" w:themeFill="background2" w:themeFillShade="E6"/>
          </w:tcPr>
          <w:p w:rsidRPr="00237CFD" w:rsidR="008632AE" w:rsidP="00430C86" w:rsidRDefault="008632AE" w14:paraId="034E09CD" w14:textId="77777777">
            <w:pPr>
              <w:jc w:val="center"/>
              <w:rPr>
                <w:sz w:val="20"/>
                <w:szCs w:val="20"/>
              </w:rPr>
            </w:pPr>
          </w:p>
        </w:tc>
        <w:tc>
          <w:tcPr>
            <w:tcW w:w="1667" w:type="dxa"/>
            <w:shd w:val="clear" w:color="auto" w:fill="D1D1D1" w:themeFill="background2" w:themeFillShade="E6"/>
          </w:tcPr>
          <w:p w:rsidRPr="00237CFD" w:rsidR="008632AE" w:rsidP="00430C86" w:rsidRDefault="008632AE" w14:paraId="63DAB00C" w14:textId="46C658CC">
            <w:pPr>
              <w:jc w:val="center"/>
              <w:rPr>
                <w:sz w:val="20"/>
                <w:szCs w:val="20"/>
              </w:rPr>
            </w:pPr>
            <w:r w:rsidRPr="00237CFD">
              <w:rPr>
                <w:sz w:val="20"/>
                <w:szCs w:val="20"/>
              </w:rPr>
              <w:t>Lower</w:t>
            </w:r>
            <w:r w:rsidRPr="00237CFD" w:rsidR="005231B7">
              <w:rPr>
                <w:sz w:val="20"/>
                <w:szCs w:val="20"/>
              </w:rPr>
              <w:t>-M</w:t>
            </w:r>
            <w:r w:rsidRPr="00237CFD">
              <w:rPr>
                <w:sz w:val="20"/>
                <w:szCs w:val="20"/>
              </w:rPr>
              <w:t>iddle</w:t>
            </w:r>
          </w:p>
        </w:tc>
        <w:tc>
          <w:tcPr>
            <w:tcW w:w="833" w:type="dxa"/>
            <w:shd w:val="clear" w:color="auto" w:fill="D1D1D1" w:themeFill="background2" w:themeFillShade="E6"/>
          </w:tcPr>
          <w:p w:rsidRPr="00237CFD" w:rsidR="008632AE" w:rsidP="00430C86" w:rsidRDefault="008632AE" w14:paraId="57A0AD81" w14:textId="77777777">
            <w:pPr>
              <w:jc w:val="center"/>
              <w:rPr>
                <w:sz w:val="20"/>
                <w:szCs w:val="20"/>
              </w:rPr>
            </w:pPr>
            <w:r w:rsidRPr="00237CFD">
              <w:rPr>
                <w:sz w:val="20"/>
                <w:szCs w:val="20"/>
              </w:rPr>
              <w:t>84</w:t>
            </w:r>
          </w:p>
        </w:tc>
        <w:tc>
          <w:tcPr>
            <w:tcW w:w="950" w:type="dxa"/>
            <w:shd w:val="clear" w:color="auto" w:fill="D1D1D1" w:themeFill="background2" w:themeFillShade="E6"/>
          </w:tcPr>
          <w:p w:rsidRPr="00237CFD" w:rsidR="008632AE" w:rsidP="00430C86" w:rsidRDefault="008632AE" w14:paraId="4A2D02FB" w14:textId="77777777">
            <w:pPr>
              <w:jc w:val="center"/>
              <w:rPr>
                <w:sz w:val="20"/>
                <w:szCs w:val="20"/>
              </w:rPr>
            </w:pPr>
            <w:r w:rsidRPr="00237CFD">
              <w:rPr>
                <w:sz w:val="20"/>
                <w:szCs w:val="20"/>
              </w:rPr>
              <w:t>84</w:t>
            </w:r>
          </w:p>
        </w:tc>
        <w:tc>
          <w:tcPr>
            <w:tcW w:w="1121" w:type="dxa"/>
            <w:shd w:val="clear" w:color="auto" w:fill="D1D1D1" w:themeFill="background2" w:themeFillShade="E6"/>
          </w:tcPr>
          <w:p w:rsidRPr="00237CFD" w:rsidR="008632AE" w:rsidP="00430C86" w:rsidRDefault="008632AE" w14:paraId="3BD83E36" w14:textId="77777777">
            <w:pPr>
              <w:jc w:val="center"/>
              <w:rPr>
                <w:sz w:val="20"/>
                <w:szCs w:val="20"/>
              </w:rPr>
            </w:pPr>
            <w:r w:rsidRPr="00237CFD">
              <w:rPr>
                <w:sz w:val="20"/>
                <w:szCs w:val="20"/>
              </w:rPr>
              <w:t>8.7</w:t>
            </w:r>
          </w:p>
        </w:tc>
        <w:tc>
          <w:tcPr>
            <w:tcW w:w="1898" w:type="dxa"/>
            <w:shd w:val="clear" w:color="auto" w:fill="D1D1D1" w:themeFill="background2" w:themeFillShade="E6"/>
          </w:tcPr>
          <w:p w:rsidRPr="00237CFD" w:rsidR="008632AE" w:rsidP="00430C86" w:rsidRDefault="008632AE" w14:paraId="71D76E16" w14:textId="77777777">
            <w:pPr>
              <w:jc w:val="center"/>
              <w:rPr>
                <w:sz w:val="20"/>
                <w:szCs w:val="20"/>
              </w:rPr>
            </w:pPr>
            <w:r w:rsidRPr="00237CFD">
              <w:rPr>
                <w:sz w:val="20"/>
                <w:szCs w:val="20"/>
              </w:rPr>
              <w:t>97</w:t>
            </w:r>
          </w:p>
        </w:tc>
      </w:tr>
      <w:tr w:rsidR="00BD70C4" w:rsidTr="009B2333" w14:paraId="64236B56" w14:textId="77777777">
        <w:tc>
          <w:tcPr>
            <w:tcW w:w="2547" w:type="dxa"/>
            <w:vMerge/>
            <w:shd w:val="clear" w:color="auto" w:fill="D1D1D1" w:themeFill="background2" w:themeFillShade="E6"/>
          </w:tcPr>
          <w:p w:rsidRPr="00237CFD" w:rsidR="008632AE" w:rsidP="00430C86" w:rsidRDefault="008632AE" w14:paraId="5C1C047A" w14:textId="77777777">
            <w:pPr>
              <w:jc w:val="center"/>
              <w:rPr>
                <w:sz w:val="20"/>
                <w:szCs w:val="20"/>
              </w:rPr>
            </w:pPr>
          </w:p>
        </w:tc>
        <w:tc>
          <w:tcPr>
            <w:tcW w:w="1667" w:type="dxa"/>
            <w:shd w:val="clear" w:color="auto" w:fill="D1D1D1" w:themeFill="background2" w:themeFillShade="E6"/>
          </w:tcPr>
          <w:p w:rsidRPr="00237CFD" w:rsidR="008632AE" w:rsidP="00430C86" w:rsidRDefault="008632AE" w14:paraId="39E4AF7C" w14:textId="77777777">
            <w:pPr>
              <w:jc w:val="center"/>
              <w:rPr>
                <w:sz w:val="20"/>
                <w:szCs w:val="20"/>
              </w:rPr>
            </w:pPr>
            <w:r w:rsidRPr="00237CFD">
              <w:rPr>
                <w:sz w:val="20"/>
                <w:szCs w:val="20"/>
              </w:rPr>
              <w:t>High</w:t>
            </w:r>
          </w:p>
        </w:tc>
        <w:tc>
          <w:tcPr>
            <w:tcW w:w="833" w:type="dxa"/>
            <w:shd w:val="clear" w:color="auto" w:fill="D1D1D1" w:themeFill="background2" w:themeFillShade="E6"/>
          </w:tcPr>
          <w:p w:rsidRPr="00237CFD" w:rsidR="008632AE" w:rsidP="00430C86" w:rsidRDefault="008632AE" w14:paraId="152D08DB" w14:textId="77777777">
            <w:pPr>
              <w:jc w:val="center"/>
              <w:rPr>
                <w:sz w:val="20"/>
                <w:szCs w:val="20"/>
              </w:rPr>
            </w:pPr>
            <w:r w:rsidRPr="00237CFD">
              <w:rPr>
                <w:sz w:val="20"/>
                <w:szCs w:val="20"/>
              </w:rPr>
              <w:t>91</w:t>
            </w:r>
          </w:p>
        </w:tc>
        <w:tc>
          <w:tcPr>
            <w:tcW w:w="950" w:type="dxa"/>
            <w:shd w:val="clear" w:color="auto" w:fill="D1D1D1" w:themeFill="background2" w:themeFillShade="E6"/>
          </w:tcPr>
          <w:p w:rsidRPr="00237CFD" w:rsidR="008632AE" w:rsidP="00430C86" w:rsidRDefault="008632AE" w14:paraId="7BB9871B" w14:textId="77777777">
            <w:pPr>
              <w:jc w:val="center"/>
              <w:rPr>
                <w:sz w:val="20"/>
                <w:szCs w:val="20"/>
              </w:rPr>
            </w:pPr>
            <w:r w:rsidRPr="00237CFD">
              <w:rPr>
                <w:sz w:val="20"/>
                <w:szCs w:val="20"/>
              </w:rPr>
              <w:t>91</w:t>
            </w:r>
          </w:p>
        </w:tc>
        <w:tc>
          <w:tcPr>
            <w:tcW w:w="1121" w:type="dxa"/>
            <w:shd w:val="clear" w:color="auto" w:fill="D1D1D1" w:themeFill="background2" w:themeFillShade="E6"/>
          </w:tcPr>
          <w:p w:rsidRPr="00237CFD" w:rsidR="008632AE" w:rsidP="00430C86" w:rsidRDefault="008632AE" w14:paraId="178116F0" w14:textId="77777777">
            <w:pPr>
              <w:jc w:val="center"/>
              <w:rPr>
                <w:sz w:val="20"/>
                <w:szCs w:val="20"/>
              </w:rPr>
            </w:pPr>
            <w:proofErr w:type="spellStart"/>
            <w:r w:rsidRPr="00237CFD">
              <w:rPr>
                <w:sz w:val="20"/>
                <w:szCs w:val="20"/>
              </w:rPr>
              <w:t>NaN</w:t>
            </w:r>
            <w:proofErr w:type="spellEnd"/>
          </w:p>
        </w:tc>
        <w:tc>
          <w:tcPr>
            <w:tcW w:w="1898" w:type="dxa"/>
            <w:shd w:val="clear" w:color="auto" w:fill="D1D1D1" w:themeFill="background2" w:themeFillShade="E6"/>
          </w:tcPr>
          <w:p w:rsidRPr="00237CFD" w:rsidR="008632AE" w:rsidP="00430C86" w:rsidRDefault="008632AE" w14:paraId="4E59BFE4" w14:textId="77777777">
            <w:pPr>
              <w:jc w:val="center"/>
              <w:rPr>
                <w:sz w:val="20"/>
                <w:szCs w:val="20"/>
              </w:rPr>
            </w:pPr>
            <w:r w:rsidRPr="00237CFD">
              <w:rPr>
                <w:sz w:val="20"/>
                <w:szCs w:val="20"/>
              </w:rPr>
              <w:t>99.9</w:t>
            </w:r>
          </w:p>
        </w:tc>
      </w:tr>
      <w:tr w:rsidR="00BD70C4" w:rsidTr="008D2E2D" w14:paraId="14558CAB" w14:textId="77777777">
        <w:trPr>
          <w:trHeight w:val="303"/>
        </w:trPr>
        <w:tc>
          <w:tcPr>
            <w:tcW w:w="2547" w:type="dxa"/>
            <w:vMerge w:val="restart"/>
          </w:tcPr>
          <w:p w:rsidRPr="00237CFD" w:rsidR="008632AE" w:rsidP="00597E8D" w:rsidRDefault="008632AE" w14:paraId="3DD9B675" w14:textId="5688C48A">
            <w:pPr>
              <w:jc w:val="center"/>
              <w:rPr>
                <w:sz w:val="20"/>
                <w:szCs w:val="20"/>
              </w:rPr>
            </w:pPr>
            <w:r w:rsidRPr="00237CFD">
              <w:rPr>
                <w:sz w:val="20"/>
                <w:szCs w:val="20"/>
              </w:rPr>
              <w:t xml:space="preserve">Communicable, maternal, neonatal, </w:t>
            </w:r>
            <w:r w:rsidRPr="00237CFD" w:rsidR="00567DB9">
              <w:rPr>
                <w:sz w:val="20"/>
                <w:szCs w:val="20"/>
              </w:rPr>
              <w:t>&amp;</w:t>
            </w:r>
            <w:r w:rsidRPr="00237CFD">
              <w:rPr>
                <w:sz w:val="20"/>
                <w:szCs w:val="20"/>
              </w:rPr>
              <w:t xml:space="preserve"> nutritional diseases prevalence in females (age standardized</w:t>
            </w:r>
            <w:r w:rsidRPr="00237CFD" w:rsidR="00567DB9">
              <w:rPr>
                <w:sz w:val="20"/>
                <w:szCs w:val="20"/>
              </w:rPr>
              <w:t xml:space="preserve">, </w:t>
            </w:r>
            <w:r w:rsidRPr="00237CFD">
              <w:rPr>
                <w:sz w:val="20"/>
                <w:szCs w:val="20"/>
              </w:rPr>
              <w:t>per 100,000 population)</w:t>
            </w:r>
          </w:p>
        </w:tc>
        <w:tc>
          <w:tcPr>
            <w:tcW w:w="1667" w:type="dxa"/>
          </w:tcPr>
          <w:p w:rsidRPr="00237CFD" w:rsidR="00567DB9" w:rsidP="00567DB9" w:rsidRDefault="008632AE" w14:paraId="643975C7" w14:textId="0368821E">
            <w:pPr>
              <w:jc w:val="center"/>
              <w:rPr>
                <w:sz w:val="20"/>
                <w:szCs w:val="20"/>
              </w:rPr>
            </w:pPr>
            <w:r w:rsidRPr="00237CFD">
              <w:rPr>
                <w:sz w:val="20"/>
                <w:szCs w:val="20"/>
              </w:rPr>
              <w:t>Low</w:t>
            </w:r>
          </w:p>
        </w:tc>
        <w:tc>
          <w:tcPr>
            <w:tcW w:w="833" w:type="dxa"/>
          </w:tcPr>
          <w:p w:rsidRPr="00237CFD" w:rsidR="008632AE" w:rsidP="00430C86" w:rsidRDefault="008632AE" w14:paraId="0B6833E1" w14:textId="77777777">
            <w:pPr>
              <w:jc w:val="center"/>
              <w:rPr>
                <w:sz w:val="20"/>
                <w:szCs w:val="20"/>
              </w:rPr>
            </w:pPr>
            <w:r w:rsidRPr="00237CFD">
              <w:rPr>
                <w:sz w:val="20"/>
                <w:szCs w:val="20"/>
              </w:rPr>
              <w:t>79,399</w:t>
            </w:r>
          </w:p>
        </w:tc>
        <w:tc>
          <w:tcPr>
            <w:tcW w:w="950" w:type="dxa"/>
          </w:tcPr>
          <w:p w:rsidRPr="00237CFD" w:rsidR="008632AE" w:rsidP="00430C86" w:rsidRDefault="008632AE" w14:paraId="379AF763" w14:textId="77777777">
            <w:pPr>
              <w:jc w:val="center"/>
              <w:rPr>
                <w:sz w:val="20"/>
                <w:szCs w:val="20"/>
              </w:rPr>
            </w:pPr>
            <w:r w:rsidRPr="00237CFD">
              <w:rPr>
                <w:sz w:val="20"/>
                <w:szCs w:val="20"/>
              </w:rPr>
              <w:t>84,661</w:t>
            </w:r>
          </w:p>
        </w:tc>
        <w:tc>
          <w:tcPr>
            <w:tcW w:w="1121" w:type="dxa"/>
          </w:tcPr>
          <w:p w:rsidRPr="00237CFD" w:rsidR="008632AE" w:rsidP="00430C86" w:rsidRDefault="008632AE" w14:paraId="4F1150BA" w14:textId="77777777">
            <w:pPr>
              <w:jc w:val="center"/>
              <w:rPr>
                <w:sz w:val="20"/>
                <w:szCs w:val="20"/>
              </w:rPr>
            </w:pPr>
            <w:r w:rsidRPr="00237CFD">
              <w:rPr>
                <w:sz w:val="20"/>
                <w:szCs w:val="20"/>
              </w:rPr>
              <w:t>14,140</w:t>
            </w:r>
          </w:p>
        </w:tc>
        <w:tc>
          <w:tcPr>
            <w:tcW w:w="1898" w:type="dxa"/>
          </w:tcPr>
          <w:p w:rsidRPr="00237CFD" w:rsidR="008632AE" w:rsidP="00430C86" w:rsidRDefault="008632AE" w14:paraId="6652DF83" w14:textId="77777777">
            <w:pPr>
              <w:jc w:val="center"/>
              <w:rPr>
                <w:sz w:val="20"/>
                <w:szCs w:val="20"/>
              </w:rPr>
            </w:pPr>
            <w:r w:rsidRPr="00237CFD">
              <w:rPr>
                <w:sz w:val="20"/>
                <w:szCs w:val="20"/>
              </w:rPr>
              <w:t>77</w:t>
            </w:r>
          </w:p>
        </w:tc>
      </w:tr>
      <w:tr w:rsidR="00BD70C4" w:rsidTr="008D2E2D" w14:paraId="7199D5D1" w14:textId="77777777">
        <w:trPr>
          <w:trHeight w:val="237"/>
        </w:trPr>
        <w:tc>
          <w:tcPr>
            <w:tcW w:w="2547" w:type="dxa"/>
            <w:vMerge/>
          </w:tcPr>
          <w:p w:rsidRPr="00237CFD" w:rsidR="008632AE" w:rsidP="00430C86" w:rsidRDefault="008632AE" w14:paraId="31023B10" w14:textId="77777777">
            <w:pPr>
              <w:jc w:val="center"/>
              <w:rPr>
                <w:sz w:val="20"/>
                <w:szCs w:val="20"/>
              </w:rPr>
            </w:pPr>
          </w:p>
        </w:tc>
        <w:tc>
          <w:tcPr>
            <w:tcW w:w="1667" w:type="dxa"/>
          </w:tcPr>
          <w:p w:rsidRPr="00237CFD" w:rsidR="008632AE" w:rsidP="00430C86" w:rsidRDefault="008632AE" w14:paraId="3DA09E78" w14:textId="483352D3">
            <w:pPr>
              <w:jc w:val="center"/>
              <w:rPr>
                <w:sz w:val="20"/>
                <w:szCs w:val="20"/>
              </w:rPr>
            </w:pPr>
            <w:r w:rsidRPr="00237CFD">
              <w:rPr>
                <w:sz w:val="20"/>
                <w:szCs w:val="20"/>
              </w:rPr>
              <w:t>Upper</w:t>
            </w:r>
            <w:r w:rsidRPr="00237CFD" w:rsidR="005231B7">
              <w:rPr>
                <w:sz w:val="20"/>
                <w:szCs w:val="20"/>
              </w:rPr>
              <w:t>-M</w:t>
            </w:r>
            <w:r w:rsidRPr="00237CFD">
              <w:rPr>
                <w:sz w:val="20"/>
                <w:szCs w:val="20"/>
              </w:rPr>
              <w:t>iddle</w:t>
            </w:r>
          </w:p>
        </w:tc>
        <w:tc>
          <w:tcPr>
            <w:tcW w:w="833" w:type="dxa"/>
          </w:tcPr>
          <w:p w:rsidRPr="00237CFD" w:rsidR="008632AE" w:rsidP="00430C86" w:rsidRDefault="008632AE" w14:paraId="55EC2A46" w14:textId="77777777">
            <w:pPr>
              <w:jc w:val="center"/>
              <w:rPr>
                <w:sz w:val="20"/>
                <w:szCs w:val="20"/>
              </w:rPr>
            </w:pPr>
            <w:r w:rsidRPr="00237CFD">
              <w:rPr>
                <w:sz w:val="20"/>
                <w:szCs w:val="20"/>
              </w:rPr>
              <w:t>73,030</w:t>
            </w:r>
          </w:p>
        </w:tc>
        <w:tc>
          <w:tcPr>
            <w:tcW w:w="950" w:type="dxa"/>
          </w:tcPr>
          <w:p w:rsidRPr="00237CFD" w:rsidR="008632AE" w:rsidP="00430C86" w:rsidRDefault="008632AE" w14:paraId="601EA09C" w14:textId="77777777">
            <w:pPr>
              <w:jc w:val="center"/>
              <w:rPr>
                <w:sz w:val="20"/>
                <w:szCs w:val="20"/>
              </w:rPr>
            </w:pPr>
            <w:r w:rsidRPr="00237CFD">
              <w:rPr>
                <w:sz w:val="20"/>
                <w:szCs w:val="20"/>
              </w:rPr>
              <w:t>73,279</w:t>
            </w:r>
          </w:p>
        </w:tc>
        <w:tc>
          <w:tcPr>
            <w:tcW w:w="1121" w:type="dxa"/>
          </w:tcPr>
          <w:p w:rsidRPr="00237CFD" w:rsidR="008632AE" w:rsidP="00430C86" w:rsidRDefault="008632AE" w14:paraId="12047111" w14:textId="77777777">
            <w:pPr>
              <w:jc w:val="center"/>
              <w:rPr>
                <w:sz w:val="20"/>
                <w:szCs w:val="20"/>
              </w:rPr>
            </w:pPr>
            <w:r w:rsidRPr="00237CFD">
              <w:rPr>
                <w:sz w:val="20"/>
                <w:szCs w:val="20"/>
              </w:rPr>
              <w:t>9,389</w:t>
            </w:r>
          </w:p>
        </w:tc>
        <w:tc>
          <w:tcPr>
            <w:tcW w:w="1898" w:type="dxa"/>
          </w:tcPr>
          <w:p w:rsidRPr="00237CFD" w:rsidR="008632AE" w:rsidP="00430C86" w:rsidRDefault="008632AE" w14:paraId="4F725E55" w14:textId="77777777">
            <w:pPr>
              <w:jc w:val="center"/>
              <w:rPr>
                <w:sz w:val="20"/>
                <w:szCs w:val="20"/>
              </w:rPr>
            </w:pPr>
            <w:r w:rsidRPr="00237CFD">
              <w:rPr>
                <w:sz w:val="20"/>
                <w:szCs w:val="20"/>
              </w:rPr>
              <w:t>84</w:t>
            </w:r>
          </w:p>
        </w:tc>
      </w:tr>
      <w:tr w:rsidR="00BD70C4" w:rsidTr="00237CFD" w14:paraId="72B2FCA5" w14:textId="77777777">
        <w:trPr>
          <w:trHeight w:val="309"/>
        </w:trPr>
        <w:tc>
          <w:tcPr>
            <w:tcW w:w="2547" w:type="dxa"/>
            <w:vMerge/>
          </w:tcPr>
          <w:p w:rsidRPr="00237CFD" w:rsidR="008632AE" w:rsidP="00430C86" w:rsidRDefault="008632AE" w14:paraId="35ACA531" w14:textId="77777777">
            <w:pPr>
              <w:jc w:val="center"/>
              <w:rPr>
                <w:sz w:val="20"/>
                <w:szCs w:val="20"/>
              </w:rPr>
            </w:pPr>
          </w:p>
        </w:tc>
        <w:tc>
          <w:tcPr>
            <w:tcW w:w="1667" w:type="dxa"/>
          </w:tcPr>
          <w:p w:rsidRPr="00237CFD" w:rsidR="008632AE" w:rsidP="00430C86" w:rsidRDefault="008632AE" w14:paraId="3B4A22CA" w14:textId="6C35ACAD">
            <w:pPr>
              <w:jc w:val="center"/>
              <w:rPr>
                <w:sz w:val="20"/>
                <w:szCs w:val="20"/>
              </w:rPr>
            </w:pPr>
            <w:r w:rsidRPr="00237CFD">
              <w:rPr>
                <w:sz w:val="20"/>
                <w:szCs w:val="20"/>
              </w:rPr>
              <w:t>Lower</w:t>
            </w:r>
            <w:r w:rsidRPr="00237CFD" w:rsidR="005231B7">
              <w:rPr>
                <w:sz w:val="20"/>
                <w:szCs w:val="20"/>
              </w:rPr>
              <w:t>-M</w:t>
            </w:r>
            <w:r w:rsidRPr="00237CFD">
              <w:rPr>
                <w:sz w:val="20"/>
                <w:szCs w:val="20"/>
              </w:rPr>
              <w:t>iddle</w:t>
            </w:r>
          </w:p>
        </w:tc>
        <w:tc>
          <w:tcPr>
            <w:tcW w:w="833" w:type="dxa"/>
          </w:tcPr>
          <w:p w:rsidRPr="00237CFD" w:rsidR="008632AE" w:rsidP="00430C86" w:rsidRDefault="008632AE" w14:paraId="26257EFE" w14:textId="77777777">
            <w:pPr>
              <w:jc w:val="center"/>
              <w:rPr>
                <w:sz w:val="20"/>
                <w:szCs w:val="20"/>
              </w:rPr>
            </w:pPr>
            <w:r w:rsidRPr="00237CFD">
              <w:rPr>
                <w:sz w:val="20"/>
                <w:szCs w:val="20"/>
              </w:rPr>
              <w:t>62,248</w:t>
            </w:r>
          </w:p>
        </w:tc>
        <w:tc>
          <w:tcPr>
            <w:tcW w:w="950" w:type="dxa"/>
          </w:tcPr>
          <w:p w:rsidRPr="00237CFD" w:rsidR="008632AE" w:rsidP="00430C86" w:rsidRDefault="008632AE" w14:paraId="0785A76D" w14:textId="77777777">
            <w:pPr>
              <w:jc w:val="center"/>
              <w:rPr>
                <w:sz w:val="20"/>
                <w:szCs w:val="20"/>
              </w:rPr>
            </w:pPr>
            <w:r w:rsidRPr="00237CFD">
              <w:rPr>
                <w:sz w:val="20"/>
                <w:szCs w:val="20"/>
              </w:rPr>
              <w:t>63,092</w:t>
            </w:r>
          </w:p>
        </w:tc>
        <w:tc>
          <w:tcPr>
            <w:tcW w:w="1121" w:type="dxa"/>
          </w:tcPr>
          <w:p w:rsidRPr="00237CFD" w:rsidR="008632AE" w:rsidP="00430C86" w:rsidRDefault="008632AE" w14:paraId="2D74A936" w14:textId="77777777">
            <w:pPr>
              <w:jc w:val="center"/>
              <w:rPr>
                <w:sz w:val="20"/>
                <w:szCs w:val="20"/>
              </w:rPr>
            </w:pPr>
            <w:r w:rsidRPr="00237CFD">
              <w:rPr>
                <w:sz w:val="20"/>
                <w:szCs w:val="20"/>
              </w:rPr>
              <w:t>10,658</w:t>
            </w:r>
          </w:p>
        </w:tc>
        <w:tc>
          <w:tcPr>
            <w:tcW w:w="1898" w:type="dxa"/>
          </w:tcPr>
          <w:p w:rsidRPr="00237CFD" w:rsidR="008632AE" w:rsidP="00430C86" w:rsidRDefault="008632AE" w14:paraId="6F8C4153" w14:textId="77777777">
            <w:pPr>
              <w:jc w:val="center"/>
              <w:rPr>
                <w:sz w:val="20"/>
                <w:szCs w:val="20"/>
              </w:rPr>
            </w:pPr>
            <w:r w:rsidRPr="00237CFD">
              <w:rPr>
                <w:sz w:val="20"/>
                <w:szCs w:val="20"/>
              </w:rPr>
              <w:t>86</w:t>
            </w:r>
          </w:p>
        </w:tc>
      </w:tr>
      <w:tr w:rsidR="00BD70C4" w:rsidTr="009B2333" w14:paraId="29FDFBED" w14:textId="77777777">
        <w:trPr>
          <w:trHeight w:val="265"/>
        </w:trPr>
        <w:tc>
          <w:tcPr>
            <w:tcW w:w="2547" w:type="dxa"/>
            <w:vMerge/>
          </w:tcPr>
          <w:p w:rsidRPr="00237CFD" w:rsidR="008632AE" w:rsidP="00430C86" w:rsidRDefault="008632AE" w14:paraId="57932A92" w14:textId="77777777">
            <w:pPr>
              <w:jc w:val="center"/>
              <w:rPr>
                <w:sz w:val="20"/>
                <w:szCs w:val="20"/>
              </w:rPr>
            </w:pPr>
          </w:p>
        </w:tc>
        <w:tc>
          <w:tcPr>
            <w:tcW w:w="1667" w:type="dxa"/>
          </w:tcPr>
          <w:p w:rsidRPr="00237CFD" w:rsidR="008632AE" w:rsidP="00430C86" w:rsidRDefault="008632AE" w14:paraId="43D4FAC8" w14:textId="77777777">
            <w:pPr>
              <w:jc w:val="center"/>
              <w:rPr>
                <w:sz w:val="20"/>
                <w:szCs w:val="20"/>
              </w:rPr>
            </w:pPr>
            <w:r w:rsidRPr="00237CFD">
              <w:rPr>
                <w:sz w:val="20"/>
                <w:szCs w:val="20"/>
              </w:rPr>
              <w:t>High</w:t>
            </w:r>
          </w:p>
        </w:tc>
        <w:tc>
          <w:tcPr>
            <w:tcW w:w="833" w:type="dxa"/>
          </w:tcPr>
          <w:p w:rsidRPr="00237CFD" w:rsidR="008632AE" w:rsidP="00430C86" w:rsidRDefault="008632AE" w14:paraId="5CA59908" w14:textId="77777777">
            <w:pPr>
              <w:jc w:val="center"/>
              <w:rPr>
                <w:sz w:val="20"/>
                <w:szCs w:val="20"/>
              </w:rPr>
            </w:pPr>
            <w:r w:rsidRPr="00237CFD">
              <w:rPr>
                <w:sz w:val="20"/>
                <w:szCs w:val="20"/>
              </w:rPr>
              <w:t>38,835</w:t>
            </w:r>
          </w:p>
        </w:tc>
        <w:tc>
          <w:tcPr>
            <w:tcW w:w="950" w:type="dxa"/>
          </w:tcPr>
          <w:p w:rsidRPr="00237CFD" w:rsidR="008632AE" w:rsidP="00430C86" w:rsidRDefault="008632AE" w14:paraId="57ECA198" w14:textId="77777777">
            <w:pPr>
              <w:jc w:val="center"/>
              <w:rPr>
                <w:sz w:val="20"/>
                <w:szCs w:val="20"/>
              </w:rPr>
            </w:pPr>
            <w:r w:rsidRPr="00237CFD">
              <w:rPr>
                <w:sz w:val="20"/>
                <w:szCs w:val="20"/>
              </w:rPr>
              <w:t>36,807</w:t>
            </w:r>
          </w:p>
        </w:tc>
        <w:tc>
          <w:tcPr>
            <w:tcW w:w="1121" w:type="dxa"/>
          </w:tcPr>
          <w:p w:rsidRPr="00237CFD" w:rsidR="008632AE" w:rsidP="00430C86" w:rsidRDefault="008632AE" w14:paraId="2C002E52" w14:textId="77777777">
            <w:pPr>
              <w:jc w:val="center"/>
              <w:rPr>
                <w:sz w:val="20"/>
                <w:szCs w:val="20"/>
              </w:rPr>
            </w:pPr>
            <w:r w:rsidRPr="00237CFD">
              <w:rPr>
                <w:sz w:val="20"/>
                <w:szCs w:val="20"/>
              </w:rPr>
              <w:t>11,821</w:t>
            </w:r>
          </w:p>
        </w:tc>
        <w:tc>
          <w:tcPr>
            <w:tcW w:w="1898" w:type="dxa"/>
          </w:tcPr>
          <w:p w:rsidRPr="00237CFD" w:rsidR="008632AE" w:rsidP="00430C86" w:rsidRDefault="008632AE" w14:paraId="1DFDBB0F" w14:textId="77777777">
            <w:pPr>
              <w:jc w:val="center"/>
              <w:rPr>
                <w:sz w:val="20"/>
                <w:szCs w:val="20"/>
              </w:rPr>
            </w:pPr>
            <w:r w:rsidRPr="00237CFD">
              <w:rPr>
                <w:sz w:val="20"/>
                <w:szCs w:val="20"/>
              </w:rPr>
              <w:t>87</w:t>
            </w:r>
          </w:p>
        </w:tc>
      </w:tr>
      <w:tr w:rsidR="00BD70C4" w:rsidTr="009B2333" w14:paraId="4E3E1D09" w14:textId="77777777">
        <w:tc>
          <w:tcPr>
            <w:tcW w:w="2547" w:type="dxa"/>
            <w:vMerge w:val="restart"/>
            <w:shd w:val="clear" w:color="auto" w:fill="D1D1D1" w:themeFill="background2" w:themeFillShade="E6"/>
          </w:tcPr>
          <w:p w:rsidRPr="00237CFD" w:rsidR="00597E8D" w:rsidP="00430C86" w:rsidRDefault="00597E8D" w14:paraId="6B840EB0" w14:textId="77777777">
            <w:pPr>
              <w:jc w:val="center"/>
              <w:rPr>
                <w:sz w:val="20"/>
                <w:szCs w:val="20"/>
              </w:rPr>
            </w:pPr>
          </w:p>
          <w:p w:rsidRPr="00237CFD" w:rsidR="008632AE" w:rsidP="00430C86" w:rsidRDefault="008632AE" w14:paraId="0FB685E6" w14:textId="20334FAB">
            <w:pPr>
              <w:jc w:val="center"/>
              <w:rPr>
                <w:sz w:val="20"/>
                <w:szCs w:val="20"/>
              </w:rPr>
            </w:pPr>
            <w:r w:rsidRPr="00237CFD">
              <w:rPr>
                <w:sz w:val="20"/>
                <w:szCs w:val="20"/>
              </w:rPr>
              <w:t>Survival to age 65, female (% of cohort)</w:t>
            </w:r>
          </w:p>
        </w:tc>
        <w:tc>
          <w:tcPr>
            <w:tcW w:w="1667" w:type="dxa"/>
            <w:shd w:val="clear" w:color="auto" w:fill="D1D1D1" w:themeFill="background2" w:themeFillShade="E6"/>
          </w:tcPr>
          <w:p w:rsidRPr="00237CFD" w:rsidR="008632AE" w:rsidP="00430C86" w:rsidRDefault="008632AE" w14:paraId="683B7104" w14:textId="77777777">
            <w:pPr>
              <w:jc w:val="center"/>
              <w:rPr>
                <w:sz w:val="20"/>
                <w:szCs w:val="20"/>
              </w:rPr>
            </w:pPr>
            <w:r w:rsidRPr="00237CFD">
              <w:rPr>
                <w:sz w:val="20"/>
                <w:szCs w:val="20"/>
              </w:rPr>
              <w:t>Low</w:t>
            </w:r>
          </w:p>
        </w:tc>
        <w:tc>
          <w:tcPr>
            <w:tcW w:w="833" w:type="dxa"/>
            <w:shd w:val="clear" w:color="auto" w:fill="D1D1D1" w:themeFill="background2" w:themeFillShade="E6"/>
          </w:tcPr>
          <w:p w:rsidRPr="00237CFD" w:rsidR="008632AE" w:rsidP="00430C86" w:rsidRDefault="008632AE" w14:paraId="4B6B8397" w14:textId="77777777">
            <w:pPr>
              <w:jc w:val="center"/>
              <w:rPr>
                <w:sz w:val="20"/>
                <w:szCs w:val="20"/>
              </w:rPr>
            </w:pPr>
            <w:r w:rsidRPr="00237CFD">
              <w:rPr>
                <w:sz w:val="20"/>
                <w:szCs w:val="20"/>
              </w:rPr>
              <w:t>59</w:t>
            </w:r>
          </w:p>
        </w:tc>
        <w:tc>
          <w:tcPr>
            <w:tcW w:w="950" w:type="dxa"/>
            <w:shd w:val="clear" w:color="auto" w:fill="D1D1D1" w:themeFill="background2" w:themeFillShade="E6"/>
          </w:tcPr>
          <w:p w:rsidRPr="00237CFD" w:rsidR="008632AE" w:rsidP="00430C86" w:rsidRDefault="008632AE" w14:paraId="76A40939" w14:textId="77777777">
            <w:pPr>
              <w:jc w:val="center"/>
              <w:rPr>
                <w:sz w:val="20"/>
                <w:szCs w:val="20"/>
              </w:rPr>
            </w:pPr>
            <w:r w:rsidRPr="00237CFD">
              <w:rPr>
                <w:sz w:val="20"/>
                <w:szCs w:val="20"/>
              </w:rPr>
              <w:t>58</w:t>
            </w:r>
          </w:p>
        </w:tc>
        <w:tc>
          <w:tcPr>
            <w:tcW w:w="1121" w:type="dxa"/>
            <w:shd w:val="clear" w:color="auto" w:fill="D1D1D1" w:themeFill="background2" w:themeFillShade="E6"/>
          </w:tcPr>
          <w:p w:rsidRPr="00237CFD" w:rsidR="008632AE" w:rsidP="00430C86" w:rsidRDefault="008632AE" w14:paraId="0E02D9F4" w14:textId="77777777">
            <w:pPr>
              <w:jc w:val="center"/>
              <w:rPr>
                <w:sz w:val="20"/>
                <w:szCs w:val="20"/>
              </w:rPr>
            </w:pPr>
            <w:r w:rsidRPr="00237CFD">
              <w:rPr>
                <w:sz w:val="20"/>
                <w:szCs w:val="20"/>
              </w:rPr>
              <w:t>13</w:t>
            </w:r>
          </w:p>
        </w:tc>
        <w:tc>
          <w:tcPr>
            <w:tcW w:w="1898" w:type="dxa"/>
            <w:shd w:val="clear" w:color="auto" w:fill="D1D1D1" w:themeFill="background2" w:themeFillShade="E6"/>
          </w:tcPr>
          <w:p w:rsidRPr="00237CFD" w:rsidR="008632AE" w:rsidP="00430C86" w:rsidRDefault="008632AE" w14:paraId="1E701E10" w14:textId="77777777">
            <w:pPr>
              <w:jc w:val="center"/>
              <w:rPr>
                <w:sz w:val="20"/>
                <w:szCs w:val="20"/>
              </w:rPr>
            </w:pPr>
            <w:r w:rsidRPr="00237CFD">
              <w:rPr>
                <w:sz w:val="20"/>
                <w:szCs w:val="20"/>
              </w:rPr>
              <w:t>0</w:t>
            </w:r>
          </w:p>
        </w:tc>
      </w:tr>
      <w:tr w:rsidR="00BD70C4" w:rsidTr="009B2333" w14:paraId="50696F26" w14:textId="77777777">
        <w:tc>
          <w:tcPr>
            <w:tcW w:w="2547" w:type="dxa"/>
            <w:vMerge/>
            <w:shd w:val="clear" w:color="auto" w:fill="D1D1D1" w:themeFill="background2" w:themeFillShade="E6"/>
          </w:tcPr>
          <w:p w:rsidRPr="00237CFD" w:rsidR="008632AE" w:rsidP="00430C86" w:rsidRDefault="008632AE" w14:paraId="3FECB836" w14:textId="77777777">
            <w:pPr>
              <w:jc w:val="center"/>
              <w:rPr>
                <w:sz w:val="20"/>
                <w:szCs w:val="20"/>
              </w:rPr>
            </w:pPr>
          </w:p>
        </w:tc>
        <w:tc>
          <w:tcPr>
            <w:tcW w:w="1667" w:type="dxa"/>
            <w:shd w:val="clear" w:color="auto" w:fill="D1D1D1" w:themeFill="background2" w:themeFillShade="E6"/>
          </w:tcPr>
          <w:p w:rsidRPr="00237CFD" w:rsidR="008632AE" w:rsidP="00430C86" w:rsidRDefault="008632AE" w14:paraId="7763D691" w14:textId="77777777">
            <w:pPr>
              <w:jc w:val="center"/>
              <w:rPr>
                <w:sz w:val="20"/>
                <w:szCs w:val="20"/>
              </w:rPr>
            </w:pPr>
            <w:r w:rsidRPr="00237CFD">
              <w:rPr>
                <w:sz w:val="20"/>
                <w:szCs w:val="20"/>
              </w:rPr>
              <w:t>Lower-Middle</w:t>
            </w:r>
          </w:p>
        </w:tc>
        <w:tc>
          <w:tcPr>
            <w:tcW w:w="833" w:type="dxa"/>
            <w:shd w:val="clear" w:color="auto" w:fill="D1D1D1" w:themeFill="background2" w:themeFillShade="E6"/>
          </w:tcPr>
          <w:p w:rsidRPr="00237CFD" w:rsidR="008632AE" w:rsidP="00430C86" w:rsidRDefault="008632AE" w14:paraId="4C2B688B" w14:textId="77777777">
            <w:pPr>
              <w:jc w:val="center"/>
              <w:rPr>
                <w:sz w:val="20"/>
                <w:szCs w:val="20"/>
              </w:rPr>
            </w:pPr>
            <w:r w:rsidRPr="00237CFD">
              <w:rPr>
                <w:sz w:val="20"/>
                <w:szCs w:val="20"/>
              </w:rPr>
              <w:t>71</w:t>
            </w:r>
          </w:p>
        </w:tc>
        <w:tc>
          <w:tcPr>
            <w:tcW w:w="950" w:type="dxa"/>
            <w:shd w:val="clear" w:color="auto" w:fill="D1D1D1" w:themeFill="background2" w:themeFillShade="E6"/>
          </w:tcPr>
          <w:p w:rsidRPr="00237CFD" w:rsidR="008632AE" w:rsidP="00430C86" w:rsidRDefault="008632AE" w14:paraId="38567DAE" w14:textId="77777777">
            <w:pPr>
              <w:jc w:val="center"/>
              <w:rPr>
                <w:sz w:val="20"/>
                <w:szCs w:val="20"/>
              </w:rPr>
            </w:pPr>
            <w:r w:rsidRPr="00237CFD">
              <w:rPr>
                <w:sz w:val="20"/>
                <w:szCs w:val="20"/>
              </w:rPr>
              <w:t>73</w:t>
            </w:r>
          </w:p>
        </w:tc>
        <w:tc>
          <w:tcPr>
            <w:tcW w:w="1121" w:type="dxa"/>
            <w:shd w:val="clear" w:color="auto" w:fill="D1D1D1" w:themeFill="background2" w:themeFillShade="E6"/>
          </w:tcPr>
          <w:p w:rsidRPr="00237CFD" w:rsidR="008632AE" w:rsidP="00430C86" w:rsidRDefault="008632AE" w14:paraId="6920463D" w14:textId="77777777">
            <w:pPr>
              <w:jc w:val="center"/>
              <w:rPr>
                <w:sz w:val="20"/>
                <w:szCs w:val="20"/>
              </w:rPr>
            </w:pPr>
            <w:r w:rsidRPr="00237CFD">
              <w:rPr>
                <w:sz w:val="20"/>
                <w:szCs w:val="20"/>
              </w:rPr>
              <w:t>12</w:t>
            </w:r>
          </w:p>
        </w:tc>
        <w:tc>
          <w:tcPr>
            <w:tcW w:w="1898" w:type="dxa"/>
            <w:shd w:val="clear" w:color="auto" w:fill="D1D1D1" w:themeFill="background2" w:themeFillShade="E6"/>
          </w:tcPr>
          <w:p w:rsidRPr="00237CFD" w:rsidR="008632AE" w:rsidP="00430C86" w:rsidRDefault="008632AE" w14:paraId="16337DAF" w14:textId="77777777">
            <w:pPr>
              <w:jc w:val="center"/>
              <w:rPr>
                <w:sz w:val="20"/>
                <w:szCs w:val="20"/>
              </w:rPr>
            </w:pPr>
            <w:r w:rsidRPr="00237CFD">
              <w:rPr>
                <w:sz w:val="20"/>
                <w:szCs w:val="20"/>
              </w:rPr>
              <w:t>0</w:t>
            </w:r>
          </w:p>
        </w:tc>
      </w:tr>
      <w:tr w:rsidR="00BD70C4" w:rsidTr="009B2333" w14:paraId="4C71D8EA" w14:textId="77777777">
        <w:tc>
          <w:tcPr>
            <w:tcW w:w="2547" w:type="dxa"/>
            <w:vMerge/>
            <w:shd w:val="clear" w:color="auto" w:fill="D1D1D1" w:themeFill="background2" w:themeFillShade="E6"/>
          </w:tcPr>
          <w:p w:rsidRPr="00237CFD" w:rsidR="008632AE" w:rsidP="00430C86" w:rsidRDefault="008632AE" w14:paraId="77D9F711" w14:textId="77777777">
            <w:pPr>
              <w:jc w:val="center"/>
              <w:rPr>
                <w:sz w:val="20"/>
                <w:szCs w:val="20"/>
              </w:rPr>
            </w:pPr>
          </w:p>
        </w:tc>
        <w:tc>
          <w:tcPr>
            <w:tcW w:w="1667" w:type="dxa"/>
            <w:shd w:val="clear" w:color="auto" w:fill="D1D1D1" w:themeFill="background2" w:themeFillShade="E6"/>
          </w:tcPr>
          <w:p w:rsidRPr="00237CFD" w:rsidR="008632AE" w:rsidP="00430C86" w:rsidRDefault="008632AE" w14:paraId="7FE84773" w14:textId="77777777">
            <w:pPr>
              <w:jc w:val="center"/>
              <w:rPr>
                <w:sz w:val="20"/>
                <w:szCs w:val="20"/>
              </w:rPr>
            </w:pPr>
            <w:r w:rsidRPr="00237CFD">
              <w:rPr>
                <w:sz w:val="20"/>
                <w:szCs w:val="20"/>
              </w:rPr>
              <w:t>Upper-Middle</w:t>
            </w:r>
          </w:p>
        </w:tc>
        <w:tc>
          <w:tcPr>
            <w:tcW w:w="833" w:type="dxa"/>
            <w:shd w:val="clear" w:color="auto" w:fill="D1D1D1" w:themeFill="background2" w:themeFillShade="E6"/>
          </w:tcPr>
          <w:p w:rsidRPr="00237CFD" w:rsidR="008632AE" w:rsidP="00430C86" w:rsidRDefault="008632AE" w14:paraId="0D0A05C9" w14:textId="77777777">
            <w:pPr>
              <w:jc w:val="center"/>
              <w:rPr>
                <w:sz w:val="20"/>
                <w:szCs w:val="20"/>
              </w:rPr>
            </w:pPr>
            <w:r w:rsidRPr="00237CFD">
              <w:rPr>
                <w:sz w:val="20"/>
                <w:szCs w:val="20"/>
              </w:rPr>
              <w:t>79</w:t>
            </w:r>
          </w:p>
        </w:tc>
        <w:tc>
          <w:tcPr>
            <w:tcW w:w="950" w:type="dxa"/>
            <w:shd w:val="clear" w:color="auto" w:fill="D1D1D1" w:themeFill="background2" w:themeFillShade="E6"/>
          </w:tcPr>
          <w:p w:rsidRPr="00237CFD" w:rsidR="008632AE" w:rsidP="00430C86" w:rsidRDefault="008632AE" w14:paraId="548C9F00" w14:textId="77777777">
            <w:pPr>
              <w:jc w:val="center"/>
              <w:rPr>
                <w:sz w:val="20"/>
                <w:szCs w:val="20"/>
              </w:rPr>
            </w:pPr>
            <w:r w:rsidRPr="00237CFD">
              <w:rPr>
                <w:sz w:val="20"/>
                <w:szCs w:val="20"/>
              </w:rPr>
              <w:t>80</w:t>
            </w:r>
          </w:p>
        </w:tc>
        <w:tc>
          <w:tcPr>
            <w:tcW w:w="1121" w:type="dxa"/>
            <w:shd w:val="clear" w:color="auto" w:fill="D1D1D1" w:themeFill="background2" w:themeFillShade="E6"/>
          </w:tcPr>
          <w:p w:rsidRPr="00237CFD" w:rsidR="008632AE" w:rsidP="00430C86" w:rsidRDefault="008632AE" w14:paraId="31BC9892" w14:textId="77777777">
            <w:pPr>
              <w:jc w:val="center"/>
              <w:rPr>
                <w:sz w:val="20"/>
                <w:szCs w:val="20"/>
              </w:rPr>
            </w:pPr>
            <w:r w:rsidRPr="00237CFD">
              <w:rPr>
                <w:sz w:val="20"/>
                <w:szCs w:val="20"/>
              </w:rPr>
              <w:t>8</w:t>
            </w:r>
          </w:p>
        </w:tc>
        <w:tc>
          <w:tcPr>
            <w:tcW w:w="1898" w:type="dxa"/>
            <w:shd w:val="clear" w:color="auto" w:fill="D1D1D1" w:themeFill="background2" w:themeFillShade="E6"/>
          </w:tcPr>
          <w:p w:rsidRPr="00237CFD" w:rsidR="008632AE" w:rsidP="00430C86" w:rsidRDefault="008632AE" w14:paraId="2B35DD27" w14:textId="77777777">
            <w:pPr>
              <w:jc w:val="center"/>
              <w:rPr>
                <w:sz w:val="20"/>
                <w:szCs w:val="20"/>
              </w:rPr>
            </w:pPr>
            <w:r w:rsidRPr="00237CFD">
              <w:rPr>
                <w:sz w:val="20"/>
                <w:szCs w:val="20"/>
              </w:rPr>
              <w:t>0</w:t>
            </w:r>
          </w:p>
        </w:tc>
      </w:tr>
      <w:tr w:rsidR="00BD70C4" w:rsidTr="009B2333" w14:paraId="35E30A8F" w14:textId="77777777">
        <w:tc>
          <w:tcPr>
            <w:tcW w:w="2547" w:type="dxa"/>
            <w:vMerge/>
            <w:shd w:val="clear" w:color="auto" w:fill="D1D1D1" w:themeFill="background2" w:themeFillShade="E6"/>
          </w:tcPr>
          <w:p w:rsidRPr="00237CFD" w:rsidR="008632AE" w:rsidP="00430C86" w:rsidRDefault="008632AE" w14:paraId="469B683E" w14:textId="77777777">
            <w:pPr>
              <w:jc w:val="center"/>
              <w:rPr>
                <w:sz w:val="20"/>
                <w:szCs w:val="20"/>
              </w:rPr>
            </w:pPr>
          </w:p>
        </w:tc>
        <w:tc>
          <w:tcPr>
            <w:tcW w:w="1667" w:type="dxa"/>
            <w:shd w:val="clear" w:color="auto" w:fill="D1D1D1" w:themeFill="background2" w:themeFillShade="E6"/>
          </w:tcPr>
          <w:p w:rsidRPr="00237CFD" w:rsidR="008632AE" w:rsidP="00430C86" w:rsidRDefault="008632AE" w14:paraId="52FAE731" w14:textId="77777777">
            <w:pPr>
              <w:jc w:val="center"/>
              <w:rPr>
                <w:sz w:val="20"/>
                <w:szCs w:val="20"/>
              </w:rPr>
            </w:pPr>
            <w:r w:rsidRPr="00237CFD">
              <w:rPr>
                <w:sz w:val="20"/>
                <w:szCs w:val="20"/>
              </w:rPr>
              <w:t>High</w:t>
            </w:r>
          </w:p>
        </w:tc>
        <w:tc>
          <w:tcPr>
            <w:tcW w:w="833" w:type="dxa"/>
            <w:shd w:val="clear" w:color="auto" w:fill="D1D1D1" w:themeFill="background2" w:themeFillShade="E6"/>
          </w:tcPr>
          <w:p w:rsidRPr="00237CFD" w:rsidR="008632AE" w:rsidP="00430C86" w:rsidRDefault="008632AE" w14:paraId="7E842661" w14:textId="77777777">
            <w:pPr>
              <w:jc w:val="center"/>
              <w:rPr>
                <w:sz w:val="20"/>
                <w:szCs w:val="20"/>
              </w:rPr>
            </w:pPr>
            <w:r w:rsidRPr="00237CFD">
              <w:rPr>
                <w:sz w:val="20"/>
                <w:szCs w:val="20"/>
              </w:rPr>
              <w:t>87</w:t>
            </w:r>
          </w:p>
        </w:tc>
        <w:tc>
          <w:tcPr>
            <w:tcW w:w="950" w:type="dxa"/>
            <w:shd w:val="clear" w:color="auto" w:fill="D1D1D1" w:themeFill="background2" w:themeFillShade="E6"/>
          </w:tcPr>
          <w:p w:rsidRPr="00237CFD" w:rsidR="008632AE" w:rsidP="00430C86" w:rsidRDefault="008632AE" w14:paraId="2EC14070" w14:textId="77777777">
            <w:pPr>
              <w:jc w:val="center"/>
              <w:rPr>
                <w:sz w:val="20"/>
                <w:szCs w:val="20"/>
              </w:rPr>
            </w:pPr>
            <w:r w:rsidRPr="00237CFD">
              <w:rPr>
                <w:sz w:val="20"/>
                <w:szCs w:val="20"/>
              </w:rPr>
              <w:t>88</w:t>
            </w:r>
          </w:p>
        </w:tc>
        <w:tc>
          <w:tcPr>
            <w:tcW w:w="1121" w:type="dxa"/>
            <w:shd w:val="clear" w:color="auto" w:fill="D1D1D1" w:themeFill="background2" w:themeFillShade="E6"/>
          </w:tcPr>
          <w:p w:rsidRPr="00237CFD" w:rsidR="008632AE" w:rsidP="00430C86" w:rsidRDefault="008632AE" w14:paraId="46D1E36D" w14:textId="77777777">
            <w:pPr>
              <w:jc w:val="center"/>
              <w:rPr>
                <w:sz w:val="20"/>
                <w:szCs w:val="20"/>
              </w:rPr>
            </w:pPr>
            <w:r w:rsidRPr="00237CFD">
              <w:rPr>
                <w:sz w:val="20"/>
                <w:szCs w:val="20"/>
              </w:rPr>
              <w:t>5</w:t>
            </w:r>
          </w:p>
        </w:tc>
        <w:tc>
          <w:tcPr>
            <w:tcW w:w="1898" w:type="dxa"/>
            <w:shd w:val="clear" w:color="auto" w:fill="D1D1D1" w:themeFill="background2" w:themeFillShade="E6"/>
          </w:tcPr>
          <w:p w:rsidRPr="00237CFD" w:rsidR="008632AE" w:rsidP="00430C86" w:rsidRDefault="008632AE" w14:paraId="7D0EA529" w14:textId="77777777">
            <w:pPr>
              <w:jc w:val="center"/>
              <w:rPr>
                <w:sz w:val="20"/>
                <w:szCs w:val="20"/>
              </w:rPr>
            </w:pPr>
            <w:r w:rsidRPr="00237CFD">
              <w:rPr>
                <w:sz w:val="20"/>
                <w:szCs w:val="20"/>
              </w:rPr>
              <w:t>0</w:t>
            </w:r>
          </w:p>
        </w:tc>
      </w:tr>
      <w:tr w:rsidR="00BD70C4" w:rsidTr="009B2333" w14:paraId="3DD5BEA8" w14:textId="77777777">
        <w:tc>
          <w:tcPr>
            <w:tcW w:w="2547" w:type="dxa"/>
            <w:vMerge w:val="restart"/>
          </w:tcPr>
          <w:p w:rsidRPr="00237CFD" w:rsidR="00597E8D" w:rsidP="00430C86" w:rsidRDefault="00597E8D" w14:paraId="26A034DC" w14:textId="77777777">
            <w:pPr>
              <w:jc w:val="center"/>
              <w:rPr>
                <w:sz w:val="20"/>
                <w:szCs w:val="20"/>
              </w:rPr>
            </w:pPr>
          </w:p>
          <w:p w:rsidRPr="00237CFD" w:rsidR="008632AE" w:rsidP="00430C86" w:rsidRDefault="008632AE" w14:paraId="6218E2BE" w14:textId="2A414FD4">
            <w:pPr>
              <w:jc w:val="center"/>
              <w:rPr>
                <w:sz w:val="20"/>
                <w:szCs w:val="20"/>
              </w:rPr>
            </w:pPr>
            <w:r w:rsidRPr="00237CFD">
              <w:rPr>
                <w:sz w:val="20"/>
                <w:szCs w:val="20"/>
              </w:rPr>
              <w:t>Unmet need for contraception</w:t>
            </w:r>
          </w:p>
        </w:tc>
        <w:tc>
          <w:tcPr>
            <w:tcW w:w="1667" w:type="dxa"/>
          </w:tcPr>
          <w:p w:rsidRPr="00237CFD" w:rsidR="008632AE" w:rsidP="00430C86" w:rsidRDefault="008632AE" w14:paraId="6FBF8835" w14:textId="77777777">
            <w:pPr>
              <w:jc w:val="center"/>
              <w:rPr>
                <w:sz w:val="20"/>
                <w:szCs w:val="20"/>
              </w:rPr>
            </w:pPr>
            <w:r w:rsidRPr="00237CFD">
              <w:rPr>
                <w:sz w:val="20"/>
                <w:szCs w:val="20"/>
              </w:rPr>
              <w:t>Low</w:t>
            </w:r>
          </w:p>
        </w:tc>
        <w:tc>
          <w:tcPr>
            <w:tcW w:w="833" w:type="dxa"/>
          </w:tcPr>
          <w:p w:rsidRPr="00237CFD" w:rsidR="008632AE" w:rsidP="00430C86" w:rsidRDefault="008632AE" w14:paraId="21D95CC1" w14:textId="77777777">
            <w:pPr>
              <w:jc w:val="center"/>
              <w:rPr>
                <w:sz w:val="20"/>
                <w:szCs w:val="20"/>
              </w:rPr>
            </w:pPr>
            <w:r w:rsidRPr="00237CFD">
              <w:rPr>
                <w:sz w:val="20"/>
                <w:szCs w:val="20"/>
              </w:rPr>
              <w:t>27</w:t>
            </w:r>
          </w:p>
        </w:tc>
        <w:tc>
          <w:tcPr>
            <w:tcW w:w="950" w:type="dxa"/>
          </w:tcPr>
          <w:p w:rsidRPr="00237CFD" w:rsidR="008632AE" w:rsidP="00430C86" w:rsidRDefault="008632AE" w14:paraId="2AC82990" w14:textId="77777777">
            <w:pPr>
              <w:jc w:val="center"/>
              <w:rPr>
                <w:sz w:val="20"/>
                <w:szCs w:val="20"/>
              </w:rPr>
            </w:pPr>
            <w:r w:rsidRPr="00237CFD">
              <w:rPr>
                <w:sz w:val="20"/>
                <w:szCs w:val="20"/>
              </w:rPr>
              <w:t>28</w:t>
            </w:r>
          </w:p>
        </w:tc>
        <w:tc>
          <w:tcPr>
            <w:tcW w:w="1121" w:type="dxa"/>
          </w:tcPr>
          <w:p w:rsidRPr="00237CFD" w:rsidR="008632AE" w:rsidP="00430C86" w:rsidRDefault="008632AE" w14:paraId="5BEF3DCC" w14:textId="77777777">
            <w:pPr>
              <w:jc w:val="center"/>
              <w:rPr>
                <w:sz w:val="20"/>
                <w:szCs w:val="20"/>
              </w:rPr>
            </w:pPr>
            <w:r w:rsidRPr="00237CFD">
              <w:rPr>
                <w:sz w:val="20"/>
                <w:szCs w:val="20"/>
              </w:rPr>
              <w:t>7</w:t>
            </w:r>
          </w:p>
        </w:tc>
        <w:tc>
          <w:tcPr>
            <w:tcW w:w="1898" w:type="dxa"/>
          </w:tcPr>
          <w:p w:rsidRPr="00237CFD" w:rsidR="008632AE" w:rsidP="00430C86" w:rsidRDefault="008632AE" w14:paraId="042295B4" w14:textId="77777777">
            <w:pPr>
              <w:jc w:val="center"/>
              <w:rPr>
                <w:sz w:val="20"/>
                <w:szCs w:val="20"/>
              </w:rPr>
            </w:pPr>
            <w:r w:rsidRPr="00237CFD">
              <w:rPr>
                <w:sz w:val="20"/>
                <w:szCs w:val="20"/>
              </w:rPr>
              <w:t>33</w:t>
            </w:r>
          </w:p>
        </w:tc>
      </w:tr>
      <w:tr w:rsidR="00BD70C4" w:rsidTr="009B2333" w14:paraId="5E93733A" w14:textId="77777777">
        <w:tc>
          <w:tcPr>
            <w:tcW w:w="2547" w:type="dxa"/>
            <w:vMerge/>
          </w:tcPr>
          <w:p w:rsidRPr="00237CFD" w:rsidR="008632AE" w:rsidP="00430C86" w:rsidRDefault="008632AE" w14:paraId="4C000993" w14:textId="77777777">
            <w:pPr>
              <w:jc w:val="center"/>
              <w:rPr>
                <w:sz w:val="20"/>
                <w:szCs w:val="20"/>
              </w:rPr>
            </w:pPr>
          </w:p>
        </w:tc>
        <w:tc>
          <w:tcPr>
            <w:tcW w:w="1667" w:type="dxa"/>
          </w:tcPr>
          <w:p w:rsidRPr="00237CFD" w:rsidR="008632AE" w:rsidP="00430C86" w:rsidRDefault="008632AE" w14:paraId="387C1E60" w14:textId="42164630">
            <w:pPr>
              <w:jc w:val="center"/>
              <w:rPr>
                <w:sz w:val="20"/>
                <w:szCs w:val="20"/>
              </w:rPr>
            </w:pPr>
            <w:r w:rsidRPr="00237CFD">
              <w:rPr>
                <w:sz w:val="20"/>
                <w:szCs w:val="20"/>
              </w:rPr>
              <w:t>Upper</w:t>
            </w:r>
            <w:r w:rsidRPr="00237CFD" w:rsidR="005231B7">
              <w:rPr>
                <w:sz w:val="20"/>
                <w:szCs w:val="20"/>
              </w:rPr>
              <w:t>-M</w:t>
            </w:r>
            <w:r w:rsidRPr="00237CFD">
              <w:rPr>
                <w:sz w:val="20"/>
                <w:szCs w:val="20"/>
              </w:rPr>
              <w:t>iddle</w:t>
            </w:r>
          </w:p>
        </w:tc>
        <w:tc>
          <w:tcPr>
            <w:tcW w:w="833" w:type="dxa"/>
          </w:tcPr>
          <w:p w:rsidRPr="00237CFD" w:rsidR="008632AE" w:rsidP="00430C86" w:rsidRDefault="008632AE" w14:paraId="0CA617C7" w14:textId="77777777">
            <w:pPr>
              <w:jc w:val="center"/>
              <w:rPr>
                <w:sz w:val="20"/>
                <w:szCs w:val="20"/>
              </w:rPr>
            </w:pPr>
            <w:r w:rsidRPr="00237CFD">
              <w:rPr>
                <w:sz w:val="20"/>
                <w:szCs w:val="20"/>
              </w:rPr>
              <w:t>22</w:t>
            </w:r>
          </w:p>
        </w:tc>
        <w:tc>
          <w:tcPr>
            <w:tcW w:w="950" w:type="dxa"/>
          </w:tcPr>
          <w:p w:rsidRPr="00237CFD" w:rsidR="008632AE" w:rsidP="00430C86" w:rsidRDefault="008632AE" w14:paraId="5AEAEB08" w14:textId="77777777">
            <w:pPr>
              <w:jc w:val="center"/>
              <w:rPr>
                <w:sz w:val="20"/>
                <w:szCs w:val="20"/>
              </w:rPr>
            </w:pPr>
            <w:r w:rsidRPr="00237CFD">
              <w:rPr>
                <w:sz w:val="20"/>
                <w:szCs w:val="20"/>
              </w:rPr>
              <w:t>23</w:t>
            </w:r>
          </w:p>
        </w:tc>
        <w:tc>
          <w:tcPr>
            <w:tcW w:w="1121" w:type="dxa"/>
          </w:tcPr>
          <w:p w:rsidRPr="00237CFD" w:rsidR="008632AE" w:rsidP="00430C86" w:rsidRDefault="008632AE" w14:paraId="01478586" w14:textId="77777777">
            <w:pPr>
              <w:jc w:val="center"/>
              <w:rPr>
                <w:sz w:val="20"/>
                <w:szCs w:val="20"/>
              </w:rPr>
            </w:pPr>
            <w:r w:rsidRPr="00237CFD">
              <w:rPr>
                <w:sz w:val="20"/>
                <w:szCs w:val="20"/>
              </w:rPr>
              <w:t>8</w:t>
            </w:r>
          </w:p>
        </w:tc>
        <w:tc>
          <w:tcPr>
            <w:tcW w:w="1898" w:type="dxa"/>
          </w:tcPr>
          <w:p w:rsidRPr="00237CFD" w:rsidR="008632AE" w:rsidP="00430C86" w:rsidRDefault="008632AE" w14:paraId="2FDA2392" w14:textId="77777777">
            <w:pPr>
              <w:jc w:val="center"/>
              <w:rPr>
                <w:sz w:val="20"/>
                <w:szCs w:val="20"/>
              </w:rPr>
            </w:pPr>
            <w:r w:rsidRPr="00237CFD">
              <w:rPr>
                <w:sz w:val="20"/>
                <w:szCs w:val="20"/>
              </w:rPr>
              <w:t>72</w:t>
            </w:r>
          </w:p>
        </w:tc>
      </w:tr>
      <w:tr w:rsidR="00BD70C4" w:rsidTr="009B2333" w14:paraId="4DEB75A4" w14:textId="77777777">
        <w:tc>
          <w:tcPr>
            <w:tcW w:w="2547" w:type="dxa"/>
            <w:vMerge/>
          </w:tcPr>
          <w:p w:rsidRPr="00237CFD" w:rsidR="008632AE" w:rsidP="00430C86" w:rsidRDefault="008632AE" w14:paraId="59B85F95" w14:textId="77777777">
            <w:pPr>
              <w:jc w:val="center"/>
              <w:rPr>
                <w:sz w:val="20"/>
                <w:szCs w:val="20"/>
              </w:rPr>
            </w:pPr>
          </w:p>
        </w:tc>
        <w:tc>
          <w:tcPr>
            <w:tcW w:w="1667" w:type="dxa"/>
          </w:tcPr>
          <w:p w:rsidRPr="00237CFD" w:rsidR="008632AE" w:rsidP="00430C86" w:rsidRDefault="008632AE" w14:paraId="1137C1C1" w14:textId="79913172">
            <w:pPr>
              <w:jc w:val="center"/>
              <w:rPr>
                <w:sz w:val="20"/>
                <w:szCs w:val="20"/>
              </w:rPr>
            </w:pPr>
            <w:r w:rsidRPr="00237CFD">
              <w:rPr>
                <w:sz w:val="20"/>
                <w:szCs w:val="20"/>
              </w:rPr>
              <w:t>Lower</w:t>
            </w:r>
            <w:r w:rsidRPr="00237CFD" w:rsidR="005231B7">
              <w:rPr>
                <w:sz w:val="20"/>
                <w:szCs w:val="20"/>
              </w:rPr>
              <w:t>-M</w:t>
            </w:r>
            <w:r w:rsidRPr="00237CFD">
              <w:rPr>
                <w:sz w:val="20"/>
                <w:szCs w:val="20"/>
              </w:rPr>
              <w:t>iddle</w:t>
            </w:r>
          </w:p>
        </w:tc>
        <w:tc>
          <w:tcPr>
            <w:tcW w:w="833" w:type="dxa"/>
          </w:tcPr>
          <w:p w:rsidRPr="00237CFD" w:rsidR="008632AE" w:rsidP="00430C86" w:rsidRDefault="008632AE" w14:paraId="2310CECC" w14:textId="77777777">
            <w:pPr>
              <w:jc w:val="center"/>
              <w:rPr>
                <w:sz w:val="20"/>
                <w:szCs w:val="20"/>
              </w:rPr>
            </w:pPr>
            <w:r w:rsidRPr="00237CFD">
              <w:rPr>
                <w:sz w:val="20"/>
                <w:szCs w:val="20"/>
              </w:rPr>
              <w:t>13</w:t>
            </w:r>
          </w:p>
        </w:tc>
        <w:tc>
          <w:tcPr>
            <w:tcW w:w="950" w:type="dxa"/>
          </w:tcPr>
          <w:p w:rsidRPr="00237CFD" w:rsidR="008632AE" w:rsidP="00430C86" w:rsidRDefault="008632AE" w14:paraId="56DA3F1A" w14:textId="77777777">
            <w:pPr>
              <w:jc w:val="center"/>
              <w:rPr>
                <w:sz w:val="20"/>
                <w:szCs w:val="20"/>
              </w:rPr>
            </w:pPr>
            <w:r w:rsidRPr="00237CFD">
              <w:rPr>
                <w:sz w:val="20"/>
                <w:szCs w:val="20"/>
              </w:rPr>
              <w:t>12</w:t>
            </w:r>
          </w:p>
        </w:tc>
        <w:tc>
          <w:tcPr>
            <w:tcW w:w="1121" w:type="dxa"/>
          </w:tcPr>
          <w:p w:rsidRPr="00237CFD" w:rsidR="008632AE" w:rsidP="00430C86" w:rsidRDefault="008632AE" w14:paraId="0DB39DDE" w14:textId="77777777">
            <w:pPr>
              <w:jc w:val="center"/>
              <w:rPr>
                <w:sz w:val="20"/>
                <w:szCs w:val="20"/>
              </w:rPr>
            </w:pPr>
            <w:r w:rsidRPr="00237CFD">
              <w:rPr>
                <w:sz w:val="20"/>
                <w:szCs w:val="20"/>
              </w:rPr>
              <w:t>6</w:t>
            </w:r>
          </w:p>
        </w:tc>
        <w:tc>
          <w:tcPr>
            <w:tcW w:w="1898" w:type="dxa"/>
          </w:tcPr>
          <w:p w:rsidRPr="00237CFD" w:rsidR="008632AE" w:rsidP="00430C86" w:rsidRDefault="008632AE" w14:paraId="3EBC03D2" w14:textId="77777777">
            <w:pPr>
              <w:jc w:val="center"/>
              <w:rPr>
                <w:sz w:val="20"/>
                <w:szCs w:val="20"/>
              </w:rPr>
            </w:pPr>
            <w:r w:rsidRPr="00237CFD">
              <w:rPr>
                <w:sz w:val="20"/>
                <w:szCs w:val="20"/>
              </w:rPr>
              <w:t>88</w:t>
            </w:r>
          </w:p>
        </w:tc>
      </w:tr>
      <w:tr w:rsidR="00BD70C4" w:rsidTr="009B2333" w14:paraId="346ACA46" w14:textId="77777777">
        <w:tc>
          <w:tcPr>
            <w:tcW w:w="2547" w:type="dxa"/>
            <w:vMerge/>
          </w:tcPr>
          <w:p w:rsidRPr="00237CFD" w:rsidR="008632AE" w:rsidP="00430C86" w:rsidRDefault="008632AE" w14:paraId="5D0CF310" w14:textId="77777777">
            <w:pPr>
              <w:jc w:val="center"/>
              <w:rPr>
                <w:sz w:val="20"/>
                <w:szCs w:val="20"/>
              </w:rPr>
            </w:pPr>
          </w:p>
        </w:tc>
        <w:tc>
          <w:tcPr>
            <w:tcW w:w="1667" w:type="dxa"/>
          </w:tcPr>
          <w:p w:rsidRPr="00237CFD" w:rsidR="008632AE" w:rsidP="00430C86" w:rsidRDefault="008632AE" w14:paraId="54D58886" w14:textId="77777777">
            <w:pPr>
              <w:jc w:val="center"/>
              <w:rPr>
                <w:sz w:val="20"/>
                <w:szCs w:val="20"/>
              </w:rPr>
            </w:pPr>
            <w:r w:rsidRPr="00237CFD">
              <w:rPr>
                <w:sz w:val="20"/>
                <w:szCs w:val="20"/>
              </w:rPr>
              <w:t>High</w:t>
            </w:r>
          </w:p>
        </w:tc>
        <w:tc>
          <w:tcPr>
            <w:tcW w:w="833" w:type="dxa"/>
          </w:tcPr>
          <w:p w:rsidRPr="00237CFD" w:rsidR="008632AE" w:rsidP="00430C86" w:rsidRDefault="008632AE" w14:paraId="1EE3631C" w14:textId="77777777">
            <w:pPr>
              <w:jc w:val="center"/>
              <w:rPr>
                <w:sz w:val="20"/>
                <w:szCs w:val="20"/>
              </w:rPr>
            </w:pPr>
            <w:r w:rsidRPr="00237CFD">
              <w:rPr>
                <w:sz w:val="20"/>
                <w:szCs w:val="20"/>
              </w:rPr>
              <w:t>13</w:t>
            </w:r>
          </w:p>
        </w:tc>
        <w:tc>
          <w:tcPr>
            <w:tcW w:w="950" w:type="dxa"/>
          </w:tcPr>
          <w:p w:rsidRPr="00237CFD" w:rsidR="008632AE" w:rsidP="00430C86" w:rsidRDefault="008632AE" w14:paraId="145DE844" w14:textId="77777777">
            <w:pPr>
              <w:jc w:val="center"/>
              <w:rPr>
                <w:sz w:val="20"/>
                <w:szCs w:val="20"/>
              </w:rPr>
            </w:pPr>
            <w:r w:rsidRPr="00237CFD">
              <w:rPr>
                <w:sz w:val="20"/>
                <w:szCs w:val="20"/>
              </w:rPr>
              <w:t>10</w:t>
            </w:r>
          </w:p>
        </w:tc>
        <w:tc>
          <w:tcPr>
            <w:tcW w:w="1121" w:type="dxa"/>
          </w:tcPr>
          <w:p w:rsidRPr="00237CFD" w:rsidR="008632AE" w:rsidP="00430C86" w:rsidRDefault="008632AE" w14:paraId="71A429EE" w14:textId="77777777">
            <w:pPr>
              <w:jc w:val="center"/>
              <w:rPr>
                <w:sz w:val="20"/>
                <w:szCs w:val="20"/>
              </w:rPr>
            </w:pPr>
            <w:r w:rsidRPr="00237CFD">
              <w:rPr>
                <w:sz w:val="20"/>
                <w:szCs w:val="20"/>
              </w:rPr>
              <w:t>10</w:t>
            </w:r>
          </w:p>
        </w:tc>
        <w:tc>
          <w:tcPr>
            <w:tcW w:w="1898" w:type="dxa"/>
          </w:tcPr>
          <w:p w:rsidRPr="00237CFD" w:rsidR="008632AE" w:rsidP="00430C86" w:rsidRDefault="008632AE" w14:paraId="41E97643" w14:textId="77777777">
            <w:pPr>
              <w:jc w:val="center"/>
              <w:rPr>
                <w:sz w:val="20"/>
                <w:szCs w:val="20"/>
              </w:rPr>
            </w:pPr>
            <w:r w:rsidRPr="00237CFD">
              <w:rPr>
                <w:sz w:val="20"/>
                <w:szCs w:val="20"/>
              </w:rPr>
              <w:t>97</w:t>
            </w:r>
          </w:p>
        </w:tc>
      </w:tr>
    </w:tbl>
    <w:p w:rsidR="00202B46" w:rsidP="00F449BB" w:rsidRDefault="00202B46" w14:paraId="7FD21566" w14:textId="77777777">
      <w:pPr>
        <w:jc w:val="both"/>
      </w:pPr>
    </w:p>
    <w:p w:rsidR="009B4CC7" w:rsidP="009913A1" w:rsidRDefault="0070750D" w14:paraId="35AC07FC" w14:textId="1B954163">
      <w:pPr>
        <w:pStyle w:val="Heading4"/>
      </w:pPr>
      <w:r>
        <w:t>5.</w:t>
      </w:r>
      <w:r w:rsidR="004C19CC">
        <w:t>2</w:t>
      </w:r>
      <w:r>
        <w:t>3 Principal Component Analysis</w:t>
      </w:r>
    </w:p>
    <w:p w:rsidR="009B4CC7" w:rsidP="009B4CC7" w:rsidRDefault="009913A1" w14:paraId="42C3678C" w14:textId="6DA41BCB">
      <w:pPr>
        <w:jc w:val="both"/>
      </w:pPr>
      <w:r>
        <w:t xml:space="preserve">Figure </w:t>
      </w:r>
      <w:r w:rsidR="00114202">
        <w:t>10</w:t>
      </w:r>
      <w:r>
        <w:t xml:space="preserve"> visualises the</w:t>
      </w:r>
      <w:r w:rsidR="009B4CC7">
        <w:t xml:space="preserve"> variance captured by the</w:t>
      </w:r>
      <w:r>
        <w:t xml:space="preserve"> feature dataset’s</w:t>
      </w:r>
      <w:r w:rsidR="009B4CC7">
        <w:t xml:space="preserve"> top ten principal component</w:t>
      </w:r>
      <w:r>
        <w:t>s</w:t>
      </w:r>
      <w:r w:rsidR="009B4CC7">
        <w:t xml:space="preserve">. The first principal component captured 31% of total variance in the dataset. The proportion of variance captured decreased sharply to 9 and 6% for the second and third principal components before levelling out at 1.7 to 3% for the remaining top ten principal components. Thus, using the first two principal components to represent the </w:t>
      </w:r>
      <w:r w:rsidR="00CB37A4">
        <w:t>feature data</w:t>
      </w:r>
      <w:r w:rsidR="009B4CC7">
        <w:t xml:space="preserve"> would capture approximately 40% of the data’s total variance, providing an adequate representation for the purposes of exploratory data analysis. </w:t>
      </w:r>
    </w:p>
    <w:p w:rsidR="009B4CC7" w:rsidP="009B4CC7" w:rsidRDefault="009B4CC7" w14:paraId="5D683030" w14:textId="77777777">
      <w:pPr>
        <w:jc w:val="both"/>
      </w:pPr>
    </w:p>
    <w:p w:rsidR="009B4CC7" w:rsidP="009B4CC7" w:rsidRDefault="009B4CC7" w14:paraId="010D8279" w14:textId="77777777">
      <w:pPr>
        <w:jc w:val="center"/>
      </w:pPr>
      <w:r w:rsidRPr="00D607F7">
        <w:rPr>
          <w:noProof/>
        </w:rPr>
        <w:drawing>
          <wp:inline distT="0" distB="0" distL="0" distR="0" wp14:anchorId="54CE7820" wp14:editId="0FE33AEB">
            <wp:extent cx="5333488" cy="1702391"/>
            <wp:effectExtent l="0" t="0" r="635" b="0"/>
            <wp:docPr id="1026051821"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1821" name="Picture 1" descr="A graph with blue squares&#10;&#10;AI-generated content may be incorrect."/>
                    <pic:cNvPicPr/>
                  </pic:nvPicPr>
                  <pic:blipFill>
                    <a:blip r:embed="rId14"/>
                    <a:stretch>
                      <a:fillRect/>
                    </a:stretch>
                  </pic:blipFill>
                  <pic:spPr>
                    <a:xfrm>
                      <a:off x="0" y="0"/>
                      <a:ext cx="5364825" cy="1712393"/>
                    </a:xfrm>
                    <a:prstGeom prst="rect">
                      <a:avLst/>
                    </a:prstGeom>
                  </pic:spPr>
                </pic:pic>
              </a:graphicData>
            </a:graphic>
          </wp:inline>
        </w:drawing>
      </w:r>
    </w:p>
    <w:p w:rsidRPr="008B2109" w:rsidR="009B4CC7" w:rsidP="009B4CC7" w:rsidRDefault="009B4CC7" w14:paraId="7E53180C" w14:textId="7E6CA452">
      <w:pPr>
        <w:jc w:val="both"/>
        <w:rPr>
          <w:sz w:val="22"/>
          <w:szCs w:val="22"/>
        </w:rPr>
      </w:pPr>
      <w:r w:rsidRPr="008B2109">
        <w:rPr>
          <w:b/>
          <w:bCs/>
          <w:sz w:val="22"/>
          <w:szCs w:val="22"/>
        </w:rPr>
        <w:t xml:space="preserve">Figure </w:t>
      </w:r>
      <w:r w:rsidR="00114202">
        <w:rPr>
          <w:b/>
          <w:bCs/>
          <w:sz w:val="22"/>
          <w:szCs w:val="22"/>
        </w:rPr>
        <w:t>10</w:t>
      </w:r>
      <w:r w:rsidRPr="008B2109">
        <w:rPr>
          <w:b/>
          <w:bCs/>
          <w:sz w:val="22"/>
          <w:szCs w:val="22"/>
        </w:rPr>
        <w:t>:</w:t>
      </w:r>
      <w:r w:rsidRPr="008B2109">
        <w:rPr>
          <w:sz w:val="22"/>
          <w:szCs w:val="22"/>
        </w:rPr>
        <w:t xml:space="preserve"> Percent of total variance in the dataset captured by the top 10 principal components. </w:t>
      </w:r>
    </w:p>
    <w:p w:rsidR="0070750D" w:rsidP="00202B46" w:rsidRDefault="0070750D" w14:paraId="5F11A3BD" w14:textId="77777777">
      <w:pPr>
        <w:jc w:val="both"/>
      </w:pPr>
    </w:p>
    <w:p w:rsidR="00202B46" w:rsidP="00202B46" w:rsidRDefault="00202B46" w14:paraId="7D1C3F1F" w14:textId="6F6729FE">
      <w:pPr>
        <w:jc w:val="both"/>
      </w:pPr>
      <w:r>
        <w:rPr>
          <w:noProof/>
        </w:rPr>
        <w:t xml:space="preserve">The </w:t>
      </w:r>
      <w:r w:rsidR="00B01596">
        <w:rPr>
          <w:noProof/>
        </w:rPr>
        <w:t>feature</w:t>
      </w:r>
      <w:r w:rsidR="00256186">
        <w:rPr>
          <w:noProof/>
        </w:rPr>
        <w:t xml:space="preserve"> data</w:t>
      </w:r>
      <w:r w:rsidR="008A0C6C">
        <w:rPr>
          <w:noProof/>
        </w:rPr>
        <w:t>set</w:t>
      </w:r>
      <w:r w:rsidR="00256186">
        <w:rPr>
          <w:noProof/>
        </w:rPr>
        <w:t xml:space="preserve"> was projected onto its first two principal components </w:t>
      </w:r>
      <w:r w:rsidR="0091730E">
        <w:rPr>
          <w:noProof/>
        </w:rPr>
        <w:t>to</w:t>
      </w:r>
      <w:r w:rsidR="00256186">
        <w:rPr>
          <w:noProof/>
        </w:rPr>
        <w:t xml:space="preserve"> better visualis</w:t>
      </w:r>
      <w:r w:rsidR="0091730E">
        <w:rPr>
          <w:noProof/>
        </w:rPr>
        <w:t>e</w:t>
      </w:r>
      <w:r w:rsidR="00256186">
        <w:rPr>
          <w:noProof/>
        </w:rPr>
        <w:t xml:space="preserve"> patterns and clusters in the data. The </w:t>
      </w:r>
      <w:r>
        <w:rPr>
          <w:noProof/>
        </w:rPr>
        <w:t xml:space="preserve">dense cluster in the bottom </w:t>
      </w:r>
      <w:r w:rsidR="00067159">
        <w:rPr>
          <w:noProof/>
        </w:rPr>
        <w:t>center-</w:t>
      </w:r>
      <w:r>
        <w:rPr>
          <w:noProof/>
        </w:rPr>
        <w:t xml:space="preserve">left of Figures </w:t>
      </w:r>
      <w:r w:rsidR="00256186">
        <w:rPr>
          <w:noProof/>
        </w:rPr>
        <w:t>11</w:t>
      </w:r>
      <w:r>
        <w:rPr>
          <w:noProof/>
        </w:rPr>
        <w:t xml:space="preserve">a and </w:t>
      </w:r>
      <w:r w:rsidR="00256186">
        <w:rPr>
          <w:noProof/>
        </w:rPr>
        <w:t>11</w:t>
      </w:r>
      <w:r>
        <w:rPr>
          <w:noProof/>
        </w:rPr>
        <w:t>b correspond</w:t>
      </w:r>
      <w:r w:rsidR="00067159">
        <w:rPr>
          <w:noProof/>
        </w:rPr>
        <w:t>ed</w:t>
      </w:r>
      <w:r>
        <w:rPr>
          <w:noProof/>
        </w:rPr>
        <w:t xml:space="preserve"> to</w:t>
      </w:r>
      <w:r w:rsidR="00C72A65">
        <w:rPr>
          <w:noProof/>
        </w:rPr>
        <w:t xml:space="preserve"> higher income</w:t>
      </w:r>
      <w:r>
        <w:rPr>
          <w:noProof/>
        </w:rPr>
        <w:t xml:space="preserve"> countries </w:t>
      </w:r>
      <w:r w:rsidR="00C72A65">
        <w:rPr>
          <w:noProof/>
        </w:rPr>
        <w:t>with</w:t>
      </w:r>
      <w:r>
        <w:rPr>
          <w:noProof/>
        </w:rPr>
        <w:t xml:space="preserve"> low MMRs.</w:t>
      </w:r>
      <w:r w:rsidR="00067159">
        <w:rPr>
          <w:noProof/>
        </w:rPr>
        <w:t xml:space="preserve"> This cluster extended up</w:t>
      </w:r>
      <w:r w:rsidR="0080524D">
        <w:rPr>
          <w:noProof/>
        </w:rPr>
        <w:t>wards</w:t>
      </w:r>
      <w:r w:rsidR="00067159">
        <w:rPr>
          <w:noProof/>
        </w:rPr>
        <w:t xml:space="preserve"> to</w:t>
      </w:r>
      <w:r w:rsidR="0080524D">
        <w:rPr>
          <w:noProof/>
        </w:rPr>
        <w:t xml:space="preserve"> </w:t>
      </w:r>
      <w:r w:rsidR="00067159">
        <w:rPr>
          <w:noProof/>
        </w:rPr>
        <w:t xml:space="preserve">the plot’s </w:t>
      </w:r>
      <w:r w:rsidR="0080524D">
        <w:rPr>
          <w:noProof/>
        </w:rPr>
        <w:t>centre-left</w:t>
      </w:r>
      <w:r w:rsidR="00067159">
        <w:rPr>
          <w:noProof/>
        </w:rPr>
        <w:t>.</w:t>
      </w:r>
      <w:r>
        <w:rPr>
          <w:noProof/>
        </w:rPr>
        <w:t xml:space="preserve"> A country’s income level tended to decrease and its MMR tended to increase travelling up and to the right of Figures </w:t>
      </w:r>
      <w:r w:rsidR="00B01596">
        <w:rPr>
          <w:noProof/>
        </w:rPr>
        <w:t>11</w:t>
      </w:r>
      <w:r>
        <w:rPr>
          <w:noProof/>
        </w:rPr>
        <w:t xml:space="preserve">a and </w:t>
      </w:r>
      <w:r w:rsidR="00B01596">
        <w:rPr>
          <w:noProof/>
        </w:rPr>
        <w:t>11</w:t>
      </w:r>
      <w:r>
        <w:rPr>
          <w:noProof/>
        </w:rPr>
        <w:t xml:space="preserve">b. </w:t>
      </w:r>
      <w:r w:rsidR="005A71B7">
        <w:rPr>
          <w:noProof/>
        </w:rPr>
        <w:t>However,</w:t>
      </w:r>
      <w:r w:rsidR="004E34DB">
        <w:rPr>
          <w:noProof/>
        </w:rPr>
        <w:t xml:space="preserve"> </w:t>
      </w:r>
      <w:r w:rsidR="00224CA0">
        <w:rPr>
          <w:noProof/>
        </w:rPr>
        <w:t>despite this general trend, the</w:t>
      </w:r>
      <w:r w:rsidR="00983797">
        <w:rPr>
          <w:noProof/>
        </w:rPr>
        <w:t>re were datapoints belonging to upper-middle, lower-middle, and low-income countries</w:t>
      </w:r>
      <w:r w:rsidR="00E96E8A">
        <w:rPr>
          <w:noProof/>
        </w:rPr>
        <w:t xml:space="preserve"> throughout this</w:t>
      </w:r>
      <w:r w:rsidR="00983797">
        <w:rPr>
          <w:noProof/>
        </w:rPr>
        <w:t xml:space="preserve"> </w:t>
      </w:r>
      <w:r w:rsidR="00125ECF">
        <w:rPr>
          <w:noProof/>
        </w:rPr>
        <w:t xml:space="preserve">strip of </w:t>
      </w:r>
      <w:r w:rsidR="0011070A">
        <w:rPr>
          <w:noProof/>
        </w:rPr>
        <w:t>points</w:t>
      </w:r>
      <w:r w:rsidR="005A71B7">
        <w:rPr>
          <w:noProof/>
        </w:rPr>
        <w:t xml:space="preserve">. </w:t>
      </w:r>
      <w:r>
        <w:rPr>
          <w:noProof/>
        </w:rPr>
        <w:t xml:space="preserve">There </w:t>
      </w:r>
      <w:r w:rsidR="00067159">
        <w:rPr>
          <w:noProof/>
        </w:rPr>
        <w:t>were</w:t>
      </w:r>
      <w:r>
        <w:rPr>
          <w:noProof/>
        </w:rPr>
        <w:t xml:space="preserve"> no </w:t>
      </w:r>
      <w:r w:rsidR="00067159">
        <w:rPr>
          <w:noProof/>
        </w:rPr>
        <w:t>similarly large clusters when the datapoints were coloured</w:t>
      </w:r>
      <w:r>
        <w:rPr>
          <w:noProof/>
        </w:rPr>
        <w:t xml:space="preserve"> by year</w:t>
      </w:r>
      <w:r w:rsidR="00313DB2">
        <w:rPr>
          <w:noProof/>
        </w:rPr>
        <w:t xml:space="preserve">, potentially due to heterogeneity in countries’ MMR </w:t>
      </w:r>
      <w:r w:rsidR="008A18E2">
        <w:rPr>
          <w:noProof/>
        </w:rPr>
        <w:t>values</w:t>
      </w:r>
      <w:r w:rsidR="00313DB2">
        <w:rPr>
          <w:noProof/>
        </w:rPr>
        <w:t xml:space="preserve"> at </w:t>
      </w:r>
      <w:r w:rsidR="00B95007">
        <w:rPr>
          <w:noProof/>
        </w:rPr>
        <w:t xml:space="preserve">the </w:t>
      </w:r>
      <w:r w:rsidR="00313DB2">
        <w:rPr>
          <w:noProof/>
        </w:rPr>
        <w:t>time</w:t>
      </w:r>
      <w:r w:rsidR="00B95007">
        <w:rPr>
          <w:noProof/>
        </w:rPr>
        <w:t xml:space="preserve"> point</w:t>
      </w:r>
      <w:r>
        <w:rPr>
          <w:noProof/>
        </w:rPr>
        <w:t xml:space="preserve"> (Figure </w:t>
      </w:r>
      <w:r w:rsidR="00B01596">
        <w:rPr>
          <w:noProof/>
        </w:rPr>
        <w:t>11</w:t>
      </w:r>
      <w:r>
        <w:rPr>
          <w:noProof/>
        </w:rPr>
        <w:t>c)</w:t>
      </w:r>
      <w:r w:rsidR="00B01596">
        <w:rPr>
          <w:noProof/>
        </w:rPr>
        <w:t>.</w:t>
      </w:r>
      <w:r w:rsidR="0096296A">
        <w:rPr>
          <w:noProof/>
        </w:rPr>
        <w:t xml:space="preserve"> However, there was slight clustering at the leftmost and rightmost edges of the U-shape</w:t>
      </w:r>
      <w:r w:rsidR="00F1716B">
        <w:rPr>
          <w:noProof/>
        </w:rPr>
        <w:t xml:space="preserve">, which </w:t>
      </w:r>
      <w:r w:rsidR="0096296A">
        <w:rPr>
          <w:noProof/>
        </w:rPr>
        <w:t>corresponded to more recent years</w:t>
      </w:r>
      <w:r w:rsidR="00F1716B">
        <w:rPr>
          <w:noProof/>
        </w:rPr>
        <w:t>.</w:t>
      </w:r>
      <w:r w:rsidR="0096296A">
        <w:rPr>
          <w:noProof/>
        </w:rPr>
        <w:t xml:space="preserve"> </w:t>
      </w:r>
      <w:r w:rsidR="00F1716B">
        <w:rPr>
          <w:noProof/>
        </w:rPr>
        <w:t>The</w:t>
      </w:r>
      <w:r w:rsidR="0096296A">
        <w:rPr>
          <w:noProof/>
        </w:rPr>
        <w:t xml:space="preserve"> inner-part of the U above the valley </w:t>
      </w:r>
      <w:r w:rsidR="002D735C">
        <w:rPr>
          <w:noProof/>
        </w:rPr>
        <w:t>represented</w:t>
      </w:r>
      <w:r w:rsidR="0096296A">
        <w:rPr>
          <w:noProof/>
        </w:rPr>
        <w:t xml:space="preserve"> years further in the past.</w:t>
      </w:r>
    </w:p>
    <w:p w:rsidR="00202B46" w:rsidP="00202B46" w:rsidRDefault="006700EA" w14:paraId="2285B3B5" w14:textId="65AAD8BA">
      <w:pPr>
        <w:jc w:val="both"/>
      </w:pPr>
      <w:r>
        <w:rPr>
          <w:noProof/>
          <w14:ligatures w14:val="standardContextual"/>
        </w:rPr>
        <mc:AlternateContent>
          <mc:Choice Requires="wps">
            <w:drawing>
              <wp:anchor distT="0" distB="0" distL="114300" distR="114300" simplePos="0" relativeHeight="251658240" behindDoc="0" locked="0" layoutInCell="1" allowOverlap="1" wp14:anchorId="478F3F22" wp14:editId="77C085EE">
                <wp:simplePos x="0" y="0"/>
                <wp:positionH relativeFrom="column">
                  <wp:posOffset>-91782</wp:posOffset>
                </wp:positionH>
                <wp:positionV relativeFrom="paragraph">
                  <wp:posOffset>159824</wp:posOffset>
                </wp:positionV>
                <wp:extent cx="338400" cy="323133"/>
                <wp:effectExtent l="0" t="0" r="0" b="0"/>
                <wp:wrapNone/>
                <wp:docPr id="188478631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56186" w:rsidP="00256186" w:rsidRDefault="00256186" w14:paraId="513593BE"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EFC1BB">
              <v:shape id="_x0000_s1029" style="position:absolute;left:0;text-align:left;margin-left:-7.25pt;margin-top:12.6pt;width:26.65pt;height:25.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dFBZgIAADU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" w14:anchorId="478F3F22">
                <v:textbox>
                  <w:txbxContent>
                    <w:p w:rsidR="00256186" w:rsidP="00256186" w:rsidRDefault="00256186" w14:paraId="1A8A115F" w14:textId="77777777">
                      <w:r>
                        <w:t>a)</w:t>
                      </w:r>
                    </w:p>
                  </w:txbxContent>
                </v:textbox>
              </v:shape>
            </w:pict>
          </mc:Fallback>
        </mc:AlternateContent>
      </w:r>
      <w:r w:rsidR="00256186">
        <w:rPr>
          <w:noProof/>
          <w14:ligatures w14:val="standardContextual"/>
        </w:rPr>
        <mc:AlternateContent>
          <mc:Choice Requires="wps">
            <w:drawing>
              <wp:anchor distT="0" distB="0" distL="114300" distR="114300" simplePos="0" relativeHeight="251658241" behindDoc="0" locked="0" layoutInCell="1" allowOverlap="1" wp14:anchorId="1F99C151" wp14:editId="6B6C009A">
                <wp:simplePos x="0" y="0"/>
                <wp:positionH relativeFrom="column">
                  <wp:posOffset>2754337</wp:posOffset>
                </wp:positionH>
                <wp:positionV relativeFrom="paragraph">
                  <wp:posOffset>154158</wp:posOffset>
                </wp:positionV>
                <wp:extent cx="338400" cy="323133"/>
                <wp:effectExtent l="0" t="0" r="0" b="0"/>
                <wp:wrapNone/>
                <wp:docPr id="202125615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56186" w:rsidP="00256186" w:rsidRDefault="00256186" w14:paraId="0FF33E33" w14:textId="4566B45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876A87">
              <v:shape id="_x0000_s1030" style="position:absolute;left:0;text-align:left;margin-left:216.9pt;margin-top:12.15pt;width:26.65pt;height:25.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KwGZwIAADU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" w14:anchorId="1F99C151">
                <v:textbox>
                  <w:txbxContent>
                    <w:p w:rsidR="00256186" w:rsidP="00256186" w:rsidRDefault="00256186" w14:paraId="0A96E6EA" w14:textId="4566B450">
                      <w:r>
                        <w:t>b)</w:t>
                      </w:r>
                    </w:p>
                  </w:txbxContent>
                </v:textbox>
              </v:shape>
            </w:pict>
          </mc:Fallback>
        </mc:AlternateContent>
      </w:r>
      <w:r w:rsidR="00202B46">
        <w:tab/>
      </w:r>
      <w:r w:rsidR="00202B46">
        <w:t xml:space="preserve">    </w:t>
      </w:r>
      <w:r w:rsidR="00202B46">
        <w:tab/>
      </w:r>
      <w:r w:rsidR="00202B46">
        <w:tab/>
      </w:r>
      <w:r w:rsidR="00202B46">
        <w:tab/>
      </w:r>
      <w:r w:rsidR="00202B46">
        <w:tab/>
      </w:r>
      <w:r w:rsidR="00202B46">
        <w:tab/>
      </w:r>
    </w:p>
    <w:p w:rsidR="00202B46" w:rsidP="006700EA" w:rsidRDefault="003E53DF" w14:paraId="7E4BF43A" w14:textId="327C31EA">
      <w:pPr>
        <w:jc w:val="center"/>
      </w:pPr>
      <w:r w:rsidRPr="003E53DF">
        <w:rPr>
          <w:noProof/>
        </w:rPr>
        <w:drawing>
          <wp:inline distT="0" distB="0" distL="0" distR="0" wp14:anchorId="6193A5F0" wp14:editId="66C97054">
            <wp:extent cx="2644726" cy="2031709"/>
            <wp:effectExtent l="0" t="0" r="0" b="635"/>
            <wp:docPr id="100541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6194" name=""/>
                    <pic:cNvPicPr/>
                  </pic:nvPicPr>
                  <pic:blipFill>
                    <a:blip r:embed="rId15"/>
                    <a:stretch>
                      <a:fillRect/>
                    </a:stretch>
                  </pic:blipFill>
                  <pic:spPr>
                    <a:xfrm>
                      <a:off x="0" y="0"/>
                      <a:ext cx="2693000" cy="2068793"/>
                    </a:xfrm>
                    <a:prstGeom prst="rect">
                      <a:avLst/>
                    </a:prstGeom>
                  </pic:spPr>
                </pic:pic>
              </a:graphicData>
            </a:graphic>
          </wp:inline>
        </w:drawing>
      </w:r>
      <w:r w:rsidR="006700EA">
        <w:t xml:space="preserve">    </w:t>
      </w:r>
      <w:r w:rsidRPr="00AE394D" w:rsidR="00AE394D">
        <w:rPr>
          <w:noProof/>
        </w:rPr>
        <w:drawing>
          <wp:inline distT="0" distB="0" distL="0" distR="0" wp14:anchorId="48B74744" wp14:editId="22C8C6D0">
            <wp:extent cx="2741643" cy="2045213"/>
            <wp:effectExtent l="0" t="0" r="1905" b="0"/>
            <wp:docPr id="180872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24126" name=""/>
                    <pic:cNvPicPr/>
                  </pic:nvPicPr>
                  <pic:blipFill>
                    <a:blip r:embed="rId16"/>
                    <a:stretch>
                      <a:fillRect/>
                    </a:stretch>
                  </pic:blipFill>
                  <pic:spPr>
                    <a:xfrm>
                      <a:off x="0" y="0"/>
                      <a:ext cx="2784165" cy="2076934"/>
                    </a:xfrm>
                    <a:prstGeom prst="rect">
                      <a:avLst/>
                    </a:prstGeom>
                  </pic:spPr>
                </pic:pic>
              </a:graphicData>
            </a:graphic>
          </wp:inline>
        </w:drawing>
      </w:r>
    </w:p>
    <w:p w:rsidRPr="00B01596" w:rsidR="00202B46" w:rsidP="00202B46" w:rsidRDefault="00256186" w14:paraId="71F6FC55" w14:textId="7B26C49E">
      <w:pPr>
        <w:jc w:val="center"/>
        <w:rPr>
          <w:b/>
          <w:bCs/>
        </w:rPr>
      </w:pPr>
      <w:r>
        <w:rPr>
          <w:noProof/>
          <w14:ligatures w14:val="standardContextual"/>
        </w:rPr>
        <mc:AlternateContent>
          <mc:Choice Requires="wps">
            <w:drawing>
              <wp:anchor distT="0" distB="0" distL="114300" distR="114300" simplePos="0" relativeHeight="251658242" behindDoc="0" locked="0" layoutInCell="1" allowOverlap="1" wp14:anchorId="29E74107" wp14:editId="54329CA0">
                <wp:simplePos x="0" y="0"/>
                <wp:positionH relativeFrom="column">
                  <wp:posOffset>1279427</wp:posOffset>
                </wp:positionH>
                <wp:positionV relativeFrom="paragraph">
                  <wp:posOffset>90805</wp:posOffset>
                </wp:positionV>
                <wp:extent cx="338400" cy="323133"/>
                <wp:effectExtent l="0" t="0" r="0" b="0"/>
                <wp:wrapNone/>
                <wp:docPr id="1868902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56186" w:rsidP="00256186" w:rsidRDefault="00256186" w14:paraId="1020435F" w14:textId="5DCCE56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EFD99F">
              <v:shape id="_x0000_s1031" style="position:absolute;left:0;text-align:left;margin-left:100.75pt;margin-top:7.15pt;width:26.65pt;height:25.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" w14:anchorId="29E74107">
                <v:textbox>
                  <w:txbxContent>
                    <w:p w:rsidR="00256186" w:rsidP="00256186" w:rsidRDefault="00256186" w14:paraId="2970BC5D" w14:textId="5DCCE566">
                      <w:r>
                        <w:t>c)</w:t>
                      </w:r>
                    </w:p>
                  </w:txbxContent>
                </v:textbox>
              </v:shape>
            </w:pict>
          </mc:Fallback>
        </mc:AlternateContent>
      </w:r>
      <w:r w:rsidRPr="006E45BE" w:rsidR="006E45BE">
        <w:rPr>
          <w:b/>
          <w:bCs/>
          <w:noProof/>
        </w:rPr>
        <w:drawing>
          <wp:inline distT="0" distB="0" distL="0" distR="0" wp14:anchorId="1951D098" wp14:editId="322614E4">
            <wp:extent cx="2645103" cy="2032000"/>
            <wp:effectExtent l="0" t="0" r="0" b="0"/>
            <wp:docPr id="58518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86723" name=""/>
                    <pic:cNvPicPr/>
                  </pic:nvPicPr>
                  <pic:blipFill>
                    <a:blip r:embed="rId17"/>
                    <a:stretch>
                      <a:fillRect/>
                    </a:stretch>
                  </pic:blipFill>
                  <pic:spPr>
                    <a:xfrm>
                      <a:off x="0" y="0"/>
                      <a:ext cx="2670395" cy="2051430"/>
                    </a:xfrm>
                    <a:prstGeom prst="rect">
                      <a:avLst/>
                    </a:prstGeom>
                  </pic:spPr>
                </pic:pic>
              </a:graphicData>
            </a:graphic>
          </wp:inline>
        </w:drawing>
      </w:r>
    </w:p>
    <w:p w:rsidR="00202B46" w:rsidP="00202B46" w:rsidRDefault="00202B46" w14:paraId="2B3B2CFC" w14:textId="478FAF3E">
      <w:pPr>
        <w:jc w:val="both"/>
        <w:rPr>
          <w:sz w:val="22"/>
          <w:szCs w:val="22"/>
        </w:rPr>
      </w:pPr>
      <w:r w:rsidRPr="00F72E53">
        <w:rPr>
          <w:b/>
          <w:bCs/>
          <w:sz w:val="22"/>
          <w:szCs w:val="22"/>
        </w:rPr>
        <w:t>Figure</w:t>
      </w:r>
      <w:r w:rsidRPr="00F72E53" w:rsidR="00256186">
        <w:rPr>
          <w:b/>
          <w:bCs/>
          <w:sz w:val="22"/>
          <w:szCs w:val="22"/>
        </w:rPr>
        <w:t xml:space="preserve"> 11</w:t>
      </w:r>
      <w:r w:rsidRPr="00F72E53">
        <w:rPr>
          <w:b/>
          <w:bCs/>
          <w:sz w:val="22"/>
          <w:szCs w:val="22"/>
        </w:rPr>
        <w:t>:</w:t>
      </w:r>
      <w:r w:rsidRPr="00F72E53">
        <w:rPr>
          <w:sz w:val="22"/>
          <w:szCs w:val="22"/>
        </w:rPr>
        <w:t xml:space="preserve"> PCA projection of </w:t>
      </w:r>
      <w:r w:rsidRPr="00F72E53" w:rsidR="00B01596">
        <w:rPr>
          <w:sz w:val="22"/>
          <w:szCs w:val="22"/>
        </w:rPr>
        <w:t xml:space="preserve">the </w:t>
      </w:r>
      <w:r w:rsidRPr="00F72E53">
        <w:rPr>
          <w:sz w:val="22"/>
          <w:szCs w:val="22"/>
        </w:rPr>
        <w:t>feature dataset onto</w:t>
      </w:r>
      <w:r w:rsidRPr="00F72E53" w:rsidR="00B01596">
        <w:rPr>
          <w:sz w:val="22"/>
          <w:szCs w:val="22"/>
        </w:rPr>
        <w:t xml:space="preserve"> its</w:t>
      </w:r>
      <w:r w:rsidRPr="00F72E53">
        <w:rPr>
          <w:sz w:val="22"/>
          <w:szCs w:val="22"/>
        </w:rPr>
        <w:t xml:space="preserve"> first </w:t>
      </w:r>
      <w:r w:rsidRPr="00F72E53" w:rsidR="00EC4F0A">
        <w:rPr>
          <w:sz w:val="22"/>
          <w:szCs w:val="22"/>
        </w:rPr>
        <w:t>2</w:t>
      </w:r>
      <w:r w:rsidRPr="00F72E53">
        <w:rPr>
          <w:sz w:val="22"/>
          <w:szCs w:val="22"/>
        </w:rPr>
        <w:t xml:space="preserve"> principal components, which captured 30.8 and 8.6% of the data’s total variation, respectively. The PCA projection was coloured by the samples</w:t>
      </w:r>
      <w:r w:rsidRPr="00F72E53" w:rsidR="00EC4F0A">
        <w:rPr>
          <w:sz w:val="22"/>
          <w:szCs w:val="22"/>
        </w:rPr>
        <w:t>’</w:t>
      </w:r>
      <w:r w:rsidRPr="00F72E53">
        <w:rPr>
          <w:sz w:val="22"/>
          <w:szCs w:val="22"/>
        </w:rPr>
        <w:t xml:space="preserve"> a) MMR, b) income level, </w:t>
      </w:r>
      <w:r w:rsidRPr="00F72E53" w:rsidR="00EC4F0A">
        <w:rPr>
          <w:sz w:val="22"/>
          <w:szCs w:val="22"/>
        </w:rPr>
        <w:t xml:space="preserve">and </w:t>
      </w:r>
      <w:r w:rsidRPr="00F72E53">
        <w:rPr>
          <w:sz w:val="22"/>
          <w:szCs w:val="22"/>
        </w:rPr>
        <w:t xml:space="preserve">c) year. </w:t>
      </w:r>
    </w:p>
    <w:p w:rsidR="00346191" w:rsidP="00202B46" w:rsidRDefault="00346191" w14:paraId="35DB76A9" w14:textId="77777777">
      <w:pPr>
        <w:jc w:val="both"/>
        <w:rPr>
          <w:sz w:val="22"/>
          <w:szCs w:val="22"/>
        </w:rPr>
      </w:pPr>
    </w:p>
    <w:p w:rsidRPr="002B7DB9" w:rsidR="00B64BF5" w:rsidP="002B7DB9" w:rsidRDefault="00346191" w14:paraId="2968D747" w14:textId="3EC805EB">
      <w:pPr>
        <w:pStyle w:val="Heading4"/>
      </w:pPr>
      <w:r>
        <w:t xml:space="preserve">5.24 </w:t>
      </w:r>
      <w:r w:rsidR="002B7DB9">
        <w:t xml:space="preserve">Correlation </w:t>
      </w:r>
      <w:r>
        <w:t>Analysis</w:t>
      </w:r>
    </w:p>
    <w:p w:rsidR="00B64BF5" w:rsidP="00B64BF5" w:rsidRDefault="00B64BF5" w14:paraId="50EDE7FC" w14:textId="0AD12F12" w14:noSpellErr="1">
      <w:pPr>
        <w:jc w:val="both"/>
      </w:pPr>
      <w:r w:rsidR="39A984CA">
        <w:rPr/>
        <w:t xml:space="preserve">While there were a broad range of correlations between features and MMR, the frequency of correlations was not uniformly distributed (Figure </w:t>
      </w:r>
      <w:r w:rsidR="727E49D4">
        <w:rPr/>
        <w:t>1</w:t>
      </w:r>
      <w:r w:rsidR="2896186C">
        <w:rPr/>
        <w:t>2</w:t>
      </w:r>
      <w:r w:rsidR="39A984CA">
        <w:rPr/>
        <w:t xml:space="preserve">). More specifically, over 50% of the pairwise correlation coefficients were between -0.25 and 0.25, i.e., </w:t>
      </w:r>
      <w:r w:rsidR="39A984CA">
        <w:rPr/>
        <w:t>no</w:t>
      </w:r>
      <w:ins w:author="Minh Bui" w:date="2025-10-16T15:53:00Z" w:id="1189428064">
        <w:r w:rsidR="374CBB16">
          <w:t xml:space="preserve"> or weak</w:t>
        </w:r>
      </w:ins>
      <w:r w:rsidR="39A984CA">
        <w:rPr/>
        <w:t xml:space="preserve"> correlation. In contrast, approximately 2% of pairwise coefficients were less than -0.75 or greater than 0.75. The low frequency of high </w:t>
      </w:r>
      <w:r w:rsidR="39A984CA">
        <w:rPr/>
        <w:t>magnitude</w:t>
      </w:r>
      <w:r w:rsidR="39A984CA">
        <w:rPr/>
        <w:t xml:space="preserve"> pairwise correlations motivated the use of feature selection methods as </w:t>
      </w:r>
      <w:r w:rsidR="39A984CA">
        <w:rPr/>
        <w:t>a possible way</w:t>
      </w:r>
      <w:r w:rsidR="39A984CA">
        <w:rPr/>
        <w:t xml:space="preserve"> to reduce overfitting to noise</w:t>
      </w:r>
      <w:r w:rsidR="67A2ADA1">
        <w:rPr/>
        <w:t xml:space="preserve"> (Section </w:t>
      </w:r>
      <w:r w:rsidR="4AB71826">
        <w:rPr/>
        <w:t>4.33)</w:t>
      </w:r>
      <w:r w:rsidR="39A984CA">
        <w:rPr/>
        <w:t xml:space="preserve">. Use of feature selection was also motivated by the observation that there were 482 pairs of features with an absolute pairwise correlation of greater than 0.9, </w:t>
      </w:r>
      <w:commentRangeStart w:id="1167159741"/>
      <w:r w:rsidR="39A984CA">
        <w:rPr/>
        <w:t>indicating</w:t>
      </w:r>
      <w:r w:rsidR="39A984CA">
        <w:rPr/>
        <w:t xml:space="preserve"> that including all features would be redundant.</w:t>
      </w:r>
      <w:commentRangeEnd w:id="1167159741"/>
      <w:r>
        <w:rPr>
          <w:rStyle w:val="CommentReference"/>
        </w:rPr>
        <w:commentReference w:id="1167159741"/>
      </w:r>
    </w:p>
    <w:p w:rsidR="00B64BF5" w:rsidP="00B64BF5" w:rsidRDefault="00B64BF5" w14:paraId="51E9A0A9" w14:textId="77777777">
      <w:pPr>
        <w:jc w:val="both"/>
      </w:pPr>
    </w:p>
    <w:p w:rsidR="00B64BF5" w:rsidP="00B64BF5" w:rsidRDefault="00B64BF5" w14:paraId="0AC565BD" w14:textId="77777777">
      <w:pPr>
        <w:jc w:val="center"/>
      </w:pPr>
      <w:r w:rsidRPr="006B64C1">
        <w:rPr>
          <w:noProof/>
        </w:rPr>
        <w:drawing>
          <wp:inline distT="0" distB="0" distL="0" distR="0" wp14:anchorId="1C78BF3C" wp14:editId="5F4D1013">
            <wp:extent cx="4245503" cy="2244053"/>
            <wp:effectExtent l="0" t="0" r="0" b="4445"/>
            <wp:docPr id="1501481558" name="Picture 1" descr="A blue bar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1558" name="Picture 1" descr="A blue bar graph with black text&#10;&#10;AI-generated content may be incorrect."/>
                    <pic:cNvPicPr/>
                  </pic:nvPicPr>
                  <pic:blipFill>
                    <a:blip r:embed="rId18"/>
                    <a:stretch>
                      <a:fillRect/>
                    </a:stretch>
                  </pic:blipFill>
                  <pic:spPr>
                    <a:xfrm>
                      <a:off x="0" y="0"/>
                      <a:ext cx="4405537" cy="2328643"/>
                    </a:xfrm>
                    <a:prstGeom prst="rect">
                      <a:avLst/>
                    </a:prstGeom>
                  </pic:spPr>
                </pic:pic>
              </a:graphicData>
            </a:graphic>
          </wp:inline>
        </w:drawing>
      </w:r>
    </w:p>
    <w:p w:rsidR="00B64BF5" w:rsidP="00B64BF5" w:rsidRDefault="00B64BF5" w14:paraId="51DCBE2E" w14:textId="420DF150">
      <w:pPr>
        <w:jc w:val="both"/>
      </w:pPr>
      <w:r w:rsidRPr="008B2109">
        <w:rPr>
          <w:b/>
          <w:bCs/>
          <w:sz w:val="22"/>
          <w:szCs w:val="22"/>
        </w:rPr>
        <w:t xml:space="preserve">Figure </w:t>
      </w:r>
      <w:r w:rsidR="002B7DB9">
        <w:rPr>
          <w:b/>
          <w:bCs/>
          <w:sz w:val="22"/>
          <w:szCs w:val="22"/>
        </w:rPr>
        <w:t>1</w:t>
      </w:r>
      <w:r w:rsidR="00114202">
        <w:rPr>
          <w:b/>
          <w:bCs/>
          <w:sz w:val="22"/>
          <w:szCs w:val="22"/>
        </w:rPr>
        <w:t>2</w:t>
      </w:r>
      <w:r w:rsidRPr="008B2109">
        <w:rPr>
          <w:sz w:val="22"/>
          <w:szCs w:val="22"/>
        </w:rPr>
        <w:t xml:space="preserve">: Pearson’s pairwise correlation coefficient between a specific feature and MMR plotted against the proportion of features in the cleaned dataset with this correlation coefficient. </w:t>
      </w:r>
    </w:p>
    <w:p w:rsidRPr="00F72E53" w:rsidR="002D7D27" w:rsidP="00202B46" w:rsidRDefault="002D7D27" w14:paraId="095A50EB" w14:textId="77777777">
      <w:pPr>
        <w:jc w:val="both"/>
        <w:rPr>
          <w:sz w:val="22"/>
          <w:szCs w:val="22"/>
        </w:rPr>
      </w:pPr>
    </w:p>
    <w:p w:rsidR="0070750D" w:rsidP="0070750D" w:rsidRDefault="0070750D" w14:paraId="07A52286" w14:textId="20B87AB7">
      <w:pPr>
        <w:pStyle w:val="Heading3"/>
      </w:pPr>
      <w:r>
        <w:t>5.</w:t>
      </w:r>
      <w:r w:rsidR="004C19CC">
        <w:t>3</w:t>
      </w:r>
      <w:r>
        <w:t xml:space="preserve"> Data Distribution </w:t>
      </w:r>
      <w:r w:rsidR="009844ED">
        <w:t>Between the Train/Validation and Test Sets</w:t>
      </w:r>
    </w:p>
    <w:p w:rsidR="002D7D27" w:rsidP="002D7D27" w:rsidRDefault="00F24D6B" w14:paraId="753B31AA" w14:noSpellErr="1" w14:textId="38DEBE2F">
      <w:pPr>
        <w:jc w:val="both"/>
      </w:pPr>
      <w:r w:rsidR="73FF6996">
        <w:rPr/>
        <w:t xml:space="preserve">This sub-section </w:t>
      </w:r>
      <w:r w:rsidR="5029B3D0">
        <w:rPr/>
        <w:t>compared</w:t>
      </w:r>
      <w:r w:rsidR="73FF6996">
        <w:rPr/>
        <w:t xml:space="preserve"> the </w:t>
      </w:r>
      <w:r w:rsidR="1176EA5A">
        <w:rPr/>
        <w:t>ground truth MMR</w:t>
      </w:r>
      <w:r w:rsidR="73FF6996">
        <w:rPr/>
        <w:t xml:space="preserve"> </w:t>
      </w:r>
      <w:r w:rsidR="1176EA5A">
        <w:rPr/>
        <w:t>distribution</w:t>
      </w:r>
      <w:r w:rsidR="6A16DF19">
        <w:rPr/>
        <w:t xml:space="preserve"> </w:t>
      </w:r>
      <w:r w:rsidR="73FF6996">
        <w:rPr/>
        <w:t>in the train/validation</w:t>
      </w:r>
      <w:r w:rsidR="5029B3D0">
        <w:rPr/>
        <w:t xml:space="preserve"> and test</w:t>
      </w:r>
      <w:r w:rsidR="73FF6996">
        <w:rPr/>
        <w:t xml:space="preserve"> </w:t>
      </w:r>
      <w:r w:rsidR="5029B3D0">
        <w:rPr/>
        <w:t>sets</w:t>
      </w:r>
      <w:r w:rsidR="6A16DF19">
        <w:rPr/>
        <w:t xml:space="preserve"> </w:t>
      </w:r>
      <w:r w:rsidR="5029B3D0">
        <w:rPr/>
        <w:t xml:space="preserve">to </w:t>
      </w:r>
      <w:r w:rsidR="3BFBD261">
        <w:rPr/>
        <w:t>provide foundation for</w:t>
      </w:r>
      <w:r w:rsidR="6A16DF19">
        <w:rPr/>
        <w:t xml:space="preserve"> later discussions about model performance. This comparison was performed </w:t>
      </w:r>
      <w:r w:rsidR="3BFBD261">
        <w:rPr/>
        <w:t>separately for</w:t>
      </w:r>
      <w:r w:rsidR="6A16DF19">
        <w:rPr/>
        <w:t xml:space="preserve"> the datasets used to </w:t>
      </w:r>
      <w:del w:author="Nhung Nghiem" w:date="2025-10-17T04:34:16.118Z" w:id="655132250">
        <w:r w:rsidDel="6A16DF19">
          <w:delText>conduct</w:delText>
        </w:r>
      </w:del>
      <w:ins w:author="Nhung Nghiem" w:date="2025-10-17T04:34:21.357Z" w:id="973341273">
        <w:r w:rsidR="68CAA8CC">
          <w:t>build</w:t>
        </w:r>
      </w:ins>
      <w:r w:rsidR="6A16DF19">
        <w:rPr/>
        <w:t xml:space="preserve"> country-level prediction and forecasting</w:t>
      </w:r>
      <w:ins w:author="Nhung Nghiem" w:date="2025-10-17T04:33:52.692Z" w:id="959683890">
        <w:r w:rsidR="48DF1D0D">
          <w:t xml:space="preserve"> models</w:t>
        </w:r>
      </w:ins>
      <w:r w:rsidR="6A16DF19">
        <w:rPr/>
        <w:t>.</w:t>
      </w:r>
    </w:p>
    <w:p w:rsidR="002D7D27" w:rsidP="002D7D27" w:rsidRDefault="002D7D27" w14:paraId="7AE8FBAE" w14:textId="77777777">
      <w:pPr>
        <w:jc w:val="both"/>
      </w:pPr>
    </w:p>
    <w:p w:rsidR="0096296A" w:rsidP="0096296A" w:rsidRDefault="0096296A" w14:paraId="070DB6B9" w14:textId="5A7025D3" w14:noSpellErr="1">
      <w:pPr>
        <w:pStyle w:val="Heading4"/>
      </w:pPr>
      <w:commentRangeStart w:id="15"/>
      <w:r w:rsidR="2AE411F6">
        <w:rPr/>
        <w:t>5.</w:t>
      </w:r>
      <w:r w:rsidR="3EBA94F9">
        <w:rPr/>
        <w:t>3</w:t>
      </w:r>
      <w:r w:rsidR="2AE411F6">
        <w:rPr/>
        <w:t xml:space="preserve">1 </w:t>
      </w:r>
      <w:commentRangeStart w:id="14102982"/>
      <w:r w:rsidR="522C373B">
        <w:rPr/>
        <w:t>Country-</w:t>
      </w:r>
      <w:r w:rsidR="27F3BC03">
        <w:rPr/>
        <w:t>L</w:t>
      </w:r>
      <w:r w:rsidR="522C373B">
        <w:rPr/>
        <w:t xml:space="preserve">evel </w:t>
      </w:r>
      <w:r w:rsidR="27F3BC03">
        <w:rPr/>
        <w:t>P</w:t>
      </w:r>
      <w:r w:rsidR="522C373B">
        <w:rPr/>
        <w:t>rediction</w:t>
      </w:r>
      <w:commentRangeEnd w:id="15"/>
      <w:r>
        <w:rPr>
          <w:rStyle w:val="CommentReference"/>
        </w:rPr>
        <w:commentReference w:id="15"/>
      </w:r>
      <w:commentRangeEnd w:id="14102982"/>
      <w:r>
        <w:rPr>
          <w:rStyle w:val="CommentReference"/>
        </w:rPr>
        <w:commentReference w:id="14102982"/>
      </w:r>
    </w:p>
    <w:p w:rsidR="00280D23" w:rsidP="00DB20CB" w:rsidRDefault="00CB50F5" w14:paraId="40251631" w14:textId="0D15A17A" w14:noSpellErr="1">
      <w:pPr>
        <w:jc w:val="both"/>
      </w:pPr>
      <w:ins w:author="Minh Bui" w:date="2025-10-16T16:04:00Z" w:id="1746202103">
        <w:r w:rsidR="1613D473">
          <w:t xml:space="preserve">When splitting the training and testing data by countries, </w:t>
        </w:r>
      </w:ins>
      <w:del w:author="Minh Bui" w:date="2025-10-16T16:05:00Z" w:id="1697526510">
        <w:r w:rsidDel="576B91CD">
          <w:delText xml:space="preserve">The </w:delText>
        </w:r>
      </w:del>
      <w:ins w:author="Minh Bui" w:date="2025-10-16T16:05:00Z" w:id="1286615632">
        <w:r w:rsidR="1613D473">
          <w:t xml:space="preserve">the </w:t>
        </w:r>
      </w:ins>
      <w:r w:rsidR="576B91CD">
        <w:rPr/>
        <w:t>ground truth MMR distribution</w:t>
      </w:r>
      <w:r w:rsidR="452294A5">
        <w:rPr/>
        <w:t>s</w:t>
      </w:r>
      <w:r w:rsidR="576B91CD">
        <w:rPr/>
        <w:t xml:space="preserve"> in the train/validation </w:t>
      </w:r>
      <w:r w:rsidR="452294A5">
        <w:rPr/>
        <w:t xml:space="preserve">and test </w:t>
      </w:r>
      <w:r w:rsidR="576B91CD">
        <w:rPr/>
        <w:t>set</w:t>
      </w:r>
      <w:r w:rsidR="452294A5">
        <w:rPr/>
        <w:t>s</w:t>
      </w:r>
      <w:r w:rsidR="576B91CD">
        <w:rPr/>
        <w:t xml:space="preserve"> overlapped for lower-middle, upper-middle, and high-income </w:t>
      </w:r>
      <w:r w:rsidR="5B6924AB">
        <w:rPr/>
        <w:t>countries</w:t>
      </w:r>
      <w:r w:rsidR="576B91CD">
        <w:rPr/>
        <w:t xml:space="preserve"> (Figure 1</w:t>
      </w:r>
      <w:r w:rsidR="2896186C">
        <w:rPr/>
        <w:t>3</w:t>
      </w:r>
      <w:r w:rsidR="576B91CD">
        <w:rPr/>
        <w:t xml:space="preserve">). </w:t>
      </w:r>
      <w:r w:rsidR="5AB5A97E">
        <w:rPr/>
        <w:t xml:space="preserve">In fact, </w:t>
      </w:r>
      <w:r w:rsidR="337458B2">
        <w:rPr/>
        <w:t xml:space="preserve">the data for lower-middle countries in the train/validation and test sets had the same Q2 MMR (52). </w:t>
      </w:r>
      <w:r w:rsidR="0B803281">
        <w:rPr/>
        <w:t>Similarly, the Q2 MMR</w:t>
      </w:r>
      <w:r w:rsidR="1717FDED">
        <w:rPr/>
        <w:t>s</w:t>
      </w:r>
      <w:r w:rsidR="0B803281">
        <w:rPr/>
        <w:t xml:space="preserve"> for upper-middle and high-income data </w:t>
      </w:r>
      <w:r w:rsidR="6B04B501">
        <w:rPr/>
        <w:t>differed between the train/validation and test sets by 3 and 1, respectively.</w:t>
      </w:r>
      <w:r w:rsidR="0B803281">
        <w:rPr/>
        <w:t xml:space="preserve"> </w:t>
      </w:r>
      <w:r w:rsidR="74617916">
        <w:rPr/>
        <w:t xml:space="preserve">The Q1 values for these countries’ </w:t>
      </w:r>
      <w:r w:rsidR="650C73D0">
        <w:rPr/>
        <w:t>test datasets were greater than for their train/validation sets</w:t>
      </w:r>
      <w:r w:rsidR="559048D7">
        <w:rPr/>
        <w:t xml:space="preserve"> (</w:t>
      </w:r>
      <w:r w:rsidR="2EBF1AC0">
        <w:rPr/>
        <w:t xml:space="preserve">e.g. </w:t>
      </w:r>
      <w:r w:rsidR="7D6BC6C7">
        <w:rPr/>
        <w:t xml:space="preserve">41 versus 33 for </w:t>
      </w:r>
      <w:r w:rsidR="7D6BC6C7">
        <w:rPr/>
        <w:t>lower-middle</w:t>
      </w:r>
      <w:r w:rsidR="34D18182">
        <w:rPr/>
        <w:t xml:space="preserve">). </w:t>
      </w:r>
      <w:r w:rsidR="74617916">
        <w:rPr/>
        <w:t>In contrast,</w:t>
      </w:r>
      <w:r w:rsidR="34A37B96">
        <w:rPr/>
        <w:t xml:space="preserve"> Q3 and </w:t>
      </w:r>
      <w:r w:rsidR="34A37B96">
        <w:rPr/>
        <w:t>maximum</w:t>
      </w:r>
      <w:r w:rsidR="34A37B96">
        <w:rPr/>
        <w:t xml:space="preserve"> MMR values </w:t>
      </w:r>
      <w:r w:rsidR="33D05EEE">
        <w:rPr/>
        <w:t>in these countries’</w:t>
      </w:r>
      <w:r w:rsidR="34A37B96">
        <w:rPr/>
        <w:t xml:space="preserve"> train/validation data </w:t>
      </w:r>
      <w:r w:rsidR="04528D6C">
        <w:rPr/>
        <w:t xml:space="preserve">were higher </w:t>
      </w:r>
      <w:r w:rsidR="34A37B96">
        <w:rPr/>
        <w:t xml:space="preserve">than </w:t>
      </w:r>
      <w:r w:rsidR="33D05EEE">
        <w:rPr/>
        <w:t>in their</w:t>
      </w:r>
      <w:r w:rsidR="34A37B96">
        <w:rPr/>
        <w:t xml:space="preserve"> test data. For example, the Q3 </w:t>
      </w:r>
      <w:r w:rsidR="519B284C">
        <w:rPr/>
        <w:t xml:space="preserve">MMR </w:t>
      </w:r>
      <w:r w:rsidR="34A37B96">
        <w:rPr/>
        <w:t xml:space="preserve">for lower-middle countries was 283 in the train/validation set </w:t>
      </w:r>
      <w:r w:rsidR="04528D6C">
        <w:rPr/>
        <w:t>versus</w:t>
      </w:r>
      <w:r w:rsidR="34A37B96">
        <w:rPr/>
        <w:t xml:space="preserve"> 60 in the test set. </w:t>
      </w:r>
      <w:commentRangeStart w:id="433268461"/>
      <w:r w:rsidR="34A37B96">
        <w:rPr/>
        <w:t xml:space="preserve">The differences between train/validation and test MMR data </w:t>
      </w:r>
      <w:r w:rsidR="7E46A779">
        <w:rPr/>
        <w:t xml:space="preserve">were greater for lower-middle income countries than </w:t>
      </w:r>
      <w:r w:rsidR="34A37B96">
        <w:rPr/>
        <w:t>upper-middle and high-income</w:t>
      </w:r>
      <w:commentRangeEnd w:id="433268461"/>
      <w:r>
        <w:rPr>
          <w:rStyle w:val="CommentReference"/>
        </w:rPr>
        <w:commentReference w:id="433268461"/>
      </w:r>
      <w:r w:rsidR="34A37B96">
        <w:rPr/>
        <w:t xml:space="preserve">. </w:t>
      </w:r>
      <w:r w:rsidR="519B284C">
        <w:rPr/>
        <w:t>The</w:t>
      </w:r>
      <w:r w:rsidR="34A37B96">
        <w:rPr/>
        <w:t xml:space="preserve"> train/validation set for these three income levels </w:t>
      </w:r>
      <w:r w:rsidR="519B284C">
        <w:rPr/>
        <w:t xml:space="preserve">also </w:t>
      </w:r>
      <w:r w:rsidR="34A37B96">
        <w:rPr/>
        <w:t>contained</w:t>
      </w:r>
      <w:r w:rsidR="34A37B96">
        <w:rPr/>
        <w:t xml:space="preserve"> outliers with higher MMR values than the associated test sets.</w:t>
      </w:r>
    </w:p>
    <w:p w:rsidR="003D3E83" w:rsidP="00DB20CB" w:rsidRDefault="003D3E83" w14:paraId="2FF95AE9" w14:textId="77777777">
      <w:pPr>
        <w:jc w:val="both"/>
      </w:pPr>
    </w:p>
    <w:p w:rsidR="00957461" w:rsidP="00DB20CB" w:rsidRDefault="00AB1CC2" w14:paraId="534BF9EF" w14:textId="6DB84668">
      <w:pPr>
        <w:jc w:val="both"/>
      </w:pPr>
      <w:r>
        <w:t>There</w:t>
      </w:r>
      <w:r w:rsidR="003D3E83">
        <w:t xml:space="preserve"> was </w:t>
      </w:r>
      <w:r w:rsidR="002335A2">
        <w:t xml:space="preserve">a </w:t>
      </w:r>
      <w:commentRangeStart w:id="19"/>
      <w:r>
        <w:t xml:space="preserve">greater difference </w:t>
      </w:r>
      <w:commentRangeEnd w:id="19"/>
      <w:r w:rsidR="00C30D62">
        <w:rPr>
          <w:rStyle w:val="CommentReference"/>
        </w:rPr>
        <w:commentReference w:id="19"/>
      </w:r>
      <w:r>
        <w:t xml:space="preserve">between MMR </w:t>
      </w:r>
      <w:commentRangeStart w:id="20"/>
      <w:r>
        <w:t xml:space="preserve">estimates </w:t>
      </w:r>
      <w:commentRangeEnd w:id="20"/>
      <w:r w:rsidR="007F0623">
        <w:rPr>
          <w:rStyle w:val="CommentReference"/>
        </w:rPr>
        <w:commentReference w:id="20"/>
      </w:r>
      <w:r>
        <w:t xml:space="preserve">in </w:t>
      </w:r>
      <w:r w:rsidR="008A71D7">
        <w:t>the</w:t>
      </w:r>
      <w:r>
        <w:t xml:space="preserve"> train/validation and test </w:t>
      </w:r>
      <w:r w:rsidR="00012DBF">
        <w:t>sets</w:t>
      </w:r>
      <w:r w:rsidR="008A71D7">
        <w:t xml:space="preserve"> </w:t>
      </w:r>
      <w:r w:rsidR="00FC3934">
        <w:t>filtered for</w:t>
      </w:r>
      <w:r w:rsidR="008A71D7">
        <w:t xml:space="preserve"> low-income data</w:t>
      </w:r>
      <w:ins w:author="Minh Bui" w:date="2025-10-16T16:00:00Z" w16du:dateUtc="2025-10-16T05:00:00Z" w:id="21">
        <w:r w:rsidR="00EB1F35">
          <w:t>, comp</w:t>
        </w:r>
      </w:ins>
      <w:ins w:author="Minh Bui" w:date="2025-10-16T16:01:00Z" w16du:dateUtc="2025-10-16T05:01:00Z" w:id="22">
        <w:r w:rsidR="00EB1F35">
          <w:t xml:space="preserve">ared with other income </w:t>
        </w:r>
        <w:proofErr w:type="gramStart"/>
        <w:r w:rsidR="00EB1F35">
          <w:t>levels?</w:t>
        </w:r>
      </w:ins>
      <w:r>
        <w:t>.</w:t>
      </w:r>
      <w:proofErr w:type="gramEnd"/>
      <w:r>
        <w:t xml:space="preserve"> For example, the train/validation data had a Q2 MMR value of 610 while the test </w:t>
      </w:r>
      <w:r w:rsidR="008A71D7">
        <w:t>set</w:t>
      </w:r>
      <w:r>
        <w:t xml:space="preserve"> had a Q2 of 772. </w:t>
      </w:r>
      <w:r w:rsidR="0044771F">
        <w:t>The</w:t>
      </w:r>
      <w:r>
        <w:t xml:space="preserve"> test set’s Q3 and Q1 </w:t>
      </w:r>
      <w:r w:rsidR="0044771F">
        <w:t>similarly</w:t>
      </w:r>
      <w:r>
        <w:t xml:space="preserve"> </w:t>
      </w:r>
      <w:r w:rsidR="0044771F">
        <w:t>exceeded</w:t>
      </w:r>
      <w:r>
        <w:t xml:space="preserve"> the train/validation set’s Q3 and Q1 by 126 and 103, respectively. As a result, the test </w:t>
      </w:r>
      <w:r w:rsidR="0044771F">
        <w:t>set’s</w:t>
      </w:r>
      <w:r>
        <w:t xml:space="preserve"> MMR </w:t>
      </w:r>
      <w:r w:rsidR="00BF504B">
        <w:t>distribution</w:t>
      </w:r>
      <w:r>
        <w:t xml:space="preserve"> </w:t>
      </w:r>
      <w:r w:rsidR="00BF504B">
        <w:t>was</w:t>
      </w:r>
      <w:r>
        <w:t xml:space="preserve"> shifted higher than the train </w:t>
      </w:r>
      <w:r w:rsidR="00BF504B">
        <w:t>set’s</w:t>
      </w:r>
      <w:r>
        <w:t xml:space="preserve"> </w:t>
      </w:r>
      <w:r w:rsidR="00BF504B">
        <w:t>distribution</w:t>
      </w:r>
      <w:r>
        <w:t>.</w:t>
      </w:r>
      <w:r w:rsidRPr="00AB1CC2">
        <w:t xml:space="preserve"> </w:t>
      </w:r>
      <w:r w:rsidR="00D62B1A">
        <w:t>Given</w:t>
      </w:r>
      <w:r w:rsidR="00F70465">
        <w:t xml:space="preserve"> the small number of low-income samples, which cover a wide range of MMR </w:t>
      </w:r>
      <w:r w:rsidR="00A310D8">
        <w:t>values</w:t>
      </w:r>
      <w:r w:rsidR="00D62B1A">
        <w:t xml:space="preserve"> (Table 10),</w:t>
      </w:r>
      <w:r w:rsidR="00F70465">
        <w:t xml:space="preserve"> samples with </w:t>
      </w:r>
      <w:r w:rsidR="00D62B1A">
        <w:t xml:space="preserve">high </w:t>
      </w:r>
      <w:r w:rsidR="00F70465">
        <w:t>MMR</w:t>
      </w:r>
      <w:r w:rsidR="00A310D8">
        <w:t>s</w:t>
      </w:r>
      <w:r w:rsidR="00F70465">
        <w:t xml:space="preserve"> may have been included in the test set by chance. </w:t>
      </w:r>
      <w:r>
        <w:t xml:space="preserve">However, the </w:t>
      </w:r>
      <w:r w:rsidR="00CE244E">
        <w:t>maximum</w:t>
      </w:r>
      <w:r>
        <w:t xml:space="preserve"> MMR value in the </w:t>
      </w:r>
      <w:r w:rsidR="000F40CB">
        <w:t xml:space="preserve">low-income </w:t>
      </w:r>
      <w:r>
        <w:t xml:space="preserve">train/validation </w:t>
      </w:r>
      <w:r w:rsidR="002C030F">
        <w:t>data</w:t>
      </w:r>
      <w:r>
        <w:t xml:space="preserve"> </w:t>
      </w:r>
      <w:r w:rsidR="002C030F">
        <w:t>was</w:t>
      </w:r>
      <w:r>
        <w:t xml:space="preserve"> greater </w:t>
      </w:r>
      <w:r w:rsidR="002C030F">
        <w:t xml:space="preserve">the maximum </w:t>
      </w:r>
      <w:r>
        <w:t xml:space="preserve">in the </w:t>
      </w:r>
      <w:r w:rsidR="00FC3934">
        <w:t xml:space="preserve">corresponding </w:t>
      </w:r>
      <w:r>
        <w:t xml:space="preserve">test </w:t>
      </w:r>
      <w:r w:rsidR="002C030F">
        <w:t>set</w:t>
      </w:r>
      <w:r>
        <w:t>.</w:t>
      </w:r>
    </w:p>
    <w:p w:rsidR="00280D23" w:rsidP="004C0FB9" w:rsidRDefault="00203810" w14:paraId="754009AE" w14:textId="20F5256E">
      <w:pPr>
        <w:jc w:val="center"/>
      </w:pPr>
      <w:r w:rsidRPr="00203810">
        <w:rPr>
          <w:noProof/>
        </w:rPr>
        <w:drawing>
          <wp:inline distT="0" distB="0" distL="0" distR="0" wp14:anchorId="77A9BB68" wp14:editId="14A7D128">
            <wp:extent cx="4255477" cy="2650174"/>
            <wp:effectExtent l="0" t="0" r="0" b="4445"/>
            <wp:docPr id="624049866" name="Picture 1" descr="A graph of a graph showing the valu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866" name="Picture 1" descr="A graph of a graph showing the value of a company&#10;&#10;AI-generated content may be incorrect."/>
                    <pic:cNvPicPr/>
                  </pic:nvPicPr>
                  <pic:blipFill>
                    <a:blip r:embed="rId19"/>
                    <a:stretch>
                      <a:fillRect/>
                    </a:stretch>
                  </pic:blipFill>
                  <pic:spPr>
                    <a:xfrm>
                      <a:off x="0" y="0"/>
                      <a:ext cx="4299772" cy="2677759"/>
                    </a:xfrm>
                    <a:prstGeom prst="rect">
                      <a:avLst/>
                    </a:prstGeom>
                  </pic:spPr>
                </pic:pic>
              </a:graphicData>
            </a:graphic>
          </wp:inline>
        </w:drawing>
      </w:r>
    </w:p>
    <w:p w:rsidRPr="00F72E53" w:rsidR="009844ED" w:rsidP="009844ED" w:rsidRDefault="009844ED" w14:paraId="1F122F5F" w14:textId="4A167B0F">
      <w:pPr>
        <w:jc w:val="both"/>
        <w:rPr>
          <w:sz w:val="22"/>
          <w:szCs w:val="22"/>
        </w:rPr>
      </w:pPr>
      <w:r w:rsidRPr="00F72E53">
        <w:rPr>
          <w:b/>
          <w:bCs/>
          <w:sz w:val="22"/>
          <w:szCs w:val="22"/>
        </w:rPr>
        <w:t>Figure 1</w:t>
      </w:r>
      <w:r w:rsidR="004A72C0">
        <w:rPr>
          <w:b/>
          <w:bCs/>
          <w:sz w:val="22"/>
          <w:szCs w:val="22"/>
        </w:rPr>
        <w:t>3</w:t>
      </w:r>
      <w:r w:rsidRPr="00F72E53">
        <w:rPr>
          <w:b/>
          <w:bCs/>
          <w:sz w:val="22"/>
          <w:szCs w:val="22"/>
        </w:rPr>
        <w:t>:</w:t>
      </w:r>
      <w:r w:rsidRPr="00F72E53">
        <w:rPr>
          <w:sz w:val="22"/>
          <w:szCs w:val="22"/>
        </w:rPr>
        <w:t xml:space="preserve"> </w:t>
      </w:r>
      <w:ins w:author="Minh Bui" w:date="2025-10-16T16:01:00Z" w16du:dateUtc="2025-10-16T05:01:00Z" w:id="23">
        <w:r w:rsidR="00D9295F">
          <w:rPr>
            <w:sz w:val="22"/>
            <w:szCs w:val="22"/>
          </w:rPr>
          <w:t xml:space="preserve">Boxplots </w:t>
        </w:r>
      </w:ins>
      <w:ins w:author="Minh Bui" w:date="2025-10-16T16:02:00Z" w16du:dateUtc="2025-10-16T05:02:00Z" w:id="24">
        <w:r w:rsidR="00260072">
          <w:rPr>
            <w:sz w:val="22"/>
            <w:szCs w:val="22"/>
          </w:rPr>
          <w:t xml:space="preserve">of MMR values </w:t>
        </w:r>
        <w:r w:rsidR="00783872">
          <w:rPr>
            <w:sz w:val="22"/>
            <w:szCs w:val="22"/>
          </w:rPr>
          <w:t xml:space="preserve">between different income-levels </w:t>
        </w:r>
        <w:r w:rsidR="00EE71A2">
          <w:rPr>
            <w:sz w:val="22"/>
            <w:szCs w:val="22"/>
          </w:rPr>
          <w:t>and train/test data</w:t>
        </w:r>
        <w:r w:rsidR="00C01F59">
          <w:rPr>
            <w:sz w:val="22"/>
            <w:szCs w:val="22"/>
          </w:rPr>
          <w:t xml:space="preserve">, showing </w:t>
        </w:r>
      </w:ins>
      <w:ins w:author="Minh Bui" w:date="2025-10-16T16:03:00Z" w16du:dateUtc="2025-10-16T05:03:00Z" w:id="25">
        <w:r w:rsidR="00C01F59">
          <w:rPr>
            <w:sz w:val="22"/>
            <w:szCs w:val="22"/>
          </w:rPr>
          <w:t xml:space="preserve">the </w:t>
        </w:r>
      </w:ins>
      <w:del w:author="Minh Bui" w:date="2025-10-16T16:03:00Z" w16du:dateUtc="2025-10-16T05:03:00Z" w:id="26">
        <w:r w:rsidRPr="00F72E53" w:rsidDel="00C01F59">
          <w:rPr>
            <w:sz w:val="22"/>
            <w:szCs w:val="22"/>
          </w:rPr>
          <w:delText>Minimum</w:delText>
        </w:r>
      </w:del>
      <w:ins w:author="Minh Bui" w:date="2025-10-16T16:03:00Z" w16du:dateUtc="2025-10-16T05:03:00Z" w:id="27">
        <w:r w:rsidR="00C01F59">
          <w:rPr>
            <w:sz w:val="22"/>
            <w:szCs w:val="22"/>
          </w:rPr>
          <w:t>m</w:t>
        </w:r>
        <w:r w:rsidRPr="00F72E53" w:rsidR="00C01F59">
          <w:rPr>
            <w:sz w:val="22"/>
            <w:szCs w:val="22"/>
          </w:rPr>
          <w:t>inimum</w:t>
        </w:r>
      </w:ins>
      <w:r w:rsidRPr="00F72E53">
        <w:rPr>
          <w:sz w:val="22"/>
          <w:szCs w:val="22"/>
        </w:rPr>
        <w:t>, quartile</w:t>
      </w:r>
      <w:r w:rsidRPr="00F72E53" w:rsidR="004C0FB9">
        <w:rPr>
          <w:sz w:val="22"/>
          <w:szCs w:val="22"/>
        </w:rPr>
        <w:t xml:space="preserve"> (Q)</w:t>
      </w:r>
      <w:r w:rsidRPr="00F72E53">
        <w:rPr>
          <w:sz w:val="22"/>
          <w:szCs w:val="22"/>
        </w:rPr>
        <w:t xml:space="preserve"> 1, </w:t>
      </w:r>
      <w:r w:rsidRPr="00F72E53" w:rsidR="004C0FB9">
        <w:rPr>
          <w:sz w:val="22"/>
          <w:szCs w:val="22"/>
        </w:rPr>
        <w:t>Q</w:t>
      </w:r>
      <w:r w:rsidRPr="00F72E53">
        <w:rPr>
          <w:sz w:val="22"/>
          <w:szCs w:val="22"/>
        </w:rPr>
        <w:t xml:space="preserve">2, </w:t>
      </w:r>
      <w:r w:rsidRPr="00F72E53" w:rsidR="004C0FB9">
        <w:rPr>
          <w:sz w:val="22"/>
          <w:szCs w:val="22"/>
        </w:rPr>
        <w:t>Q</w:t>
      </w:r>
      <w:r w:rsidRPr="00F72E53">
        <w:rPr>
          <w:sz w:val="22"/>
          <w:szCs w:val="22"/>
        </w:rPr>
        <w:t xml:space="preserve">3, and maximum ground truth MMR for </w:t>
      </w:r>
      <w:r w:rsidRPr="00F72E53" w:rsidR="00FD5F2A">
        <w:rPr>
          <w:sz w:val="22"/>
          <w:szCs w:val="22"/>
        </w:rPr>
        <w:t>the</w:t>
      </w:r>
      <w:r w:rsidRPr="00F72E53" w:rsidR="008070A4">
        <w:rPr>
          <w:sz w:val="22"/>
          <w:szCs w:val="22"/>
        </w:rPr>
        <w:t xml:space="preserve"> </w:t>
      </w:r>
      <w:r w:rsidRPr="00F72E53">
        <w:rPr>
          <w:sz w:val="22"/>
          <w:szCs w:val="22"/>
        </w:rPr>
        <w:t xml:space="preserve">train/validation and test sets </w:t>
      </w:r>
      <w:r w:rsidRPr="00F72E53" w:rsidR="00FD5F2A">
        <w:rPr>
          <w:sz w:val="22"/>
          <w:szCs w:val="22"/>
        </w:rPr>
        <w:t xml:space="preserve">used for country-level prediction. The train/validation and test sets were </w:t>
      </w:r>
      <w:r w:rsidRPr="00F72E53" w:rsidR="008070A4">
        <w:rPr>
          <w:sz w:val="22"/>
          <w:szCs w:val="22"/>
        </w:rPr>
        <w:t>filtered for each income level</w:t>
      </w:r>
      <w:r w:rsidRPr="00F72E53">
        <w:rPr>
          <w:sz w:val="22"/>
          <w:szCs w:val="22"/>
        </w:rPr>
        <w:t>.</w:t>
      </w:r>
      <w:r w:rsidRPr="00F72E53" w:rsidR="00F70465">
        <w:rPr>
          <w:sz w:val="22"/>
          <w:szCs w:val="22"/>
        </w:rPr>
        <w:t xml:space="preserve"> The y-axis was shown with a log-scale. The boxplot bars </w:t>
      </w:r>
      <w:r w:rsidRPr="00F72E53" w:rsidR="003E05EC">
        <w:rPr>
          <w:sz w:val="22"/>
          <w:szCs w:val="22"/>
        </w:rPr>
        <w:t>representing</w:t>
      </w:r>
      <w:r w:rsidRPr="00F72E53" w:rsidR="00F70465">
        <w:rPr>
          <w:sz w:val="22"/>
          <w:szCs w:val="22"/>
        </w:rPr>
        <w:t xml:space="preserve"> the minimum </w:t>
      </w:r>
      <w:r w:rsidRPr="00F72E53" w:rsidR="003E05EC">
        <w:rPr>
          <w:sz w:val="22"/>
          <w:szCs w:val="22"/>
        </w:rPr>
        <w:t>MMR</w:t>
      </w:r>
      <w:r w:rsidRPr="00F72E53" w:rsidR="00F70465">
        <w:rPr>
          <w:sz w:val="22"/>
          <w:szCs w:val="22"/>
        </w:rPr>
        <w:t xml:space="preserve"> sometimes appeared cut-off because they extended to zero.</w:t>
      </w:r>
    </w:p>
    <w:p w:rsidR="00345BC3" w:rsidP="009844ED" w:rsidRDefault="00345BC3" w14:paraId="47658906" w14:textId="77777777">
      <w:pPr>
        <w:jc w:val="both"/>
      </w:pPr>
    </w:p>
    <w:p w:rsidR="0096296A" w:rsidP="004C0FB9" w:rsidRDefault="0096296A" w14:paraId="43948968" w14:textId="7DD9C868">
      <w:pPr>
        <w:pStyle w:val="Heading4"/>
      </w:pPr>
      <w:r>
        <w:t>5.</w:t>
      </w:r>
      <w:r w:rsidR="004C19CC">
        <w:t>3</w:t>
      </w:r>
      <w:r w:rsidR="00F70465">
        <w:t>2</w:t>
      </w:r>
      <w:r>
        <w:t xml:space="preserve"> </w:t>
      </w:r>
      <w:r w:rsidR="00EE4A5A">
        <w:t>Forecasting</w:t>
      </w:r>
    </w:p>
    <w:p w:rsidR="00D2258E" w:rsidP="00567DB9" w:rsidRDefault="004F5C3F" w14:paraId="26991AD2" w14:textId="24DC488C">
      <w:pPr>
        <w:jc w:val="both"/>
        <w:rPr>
          <w:lang w:eastAsia="en-US"/>
        </w:rPr>
      </w:pPr>
      <w:ins w:author="Minh Bui" w:date="2025-10-16T16:05:00Z" w16du:dateUtc="2025-10-16T05:05:00Z" w:id="28">
        <w:r>
          <w:rPr>
            <w:lang w:eastAsia="en-US"/>
          </w:rPr>
          <w:t xml:space="preserve">When splitting the training </w:t>
        </w:r>
        <w:r w:rsidR="003B25FB">
          <w:rPr>
            <w:lang w:eastAsia="en-US"/>
          </w:rPr>
          <w:t>(1985</w:t>
        </w:r>
        <w:r w:rsidR="00E81BE5">
          <w:rPr>
            <w:lang w:eastAsia="en-US"/>
          </w:rPr>
          <w:t xml:space="preserve">-2014) </w:t>
        </w:r>
        <w:r>
          <w:rPr>
            <w:lang w:eastAsia="en-US"/>
          </w:rPr>
          <w:t xml:space="preserve">and testing </w:t>
        </w:r>
        <w:r w:rsidR="00E81BE5">
          <w:rPr>
            <w:lang w:eastAsia="en-US"/>
          </w:rPr>
          <w:t>(2015-201</w:t>
        </w:r>
      </w:ins>
      <w:ins w:author="Minh Bui" w:date="2025-10-16T16:08:00Z" w16du:dateUtc="2025-10-16T05:08:00Z" w:id="29">
        <w:r w:rsidR="003A3E93">
          <w:rPr>
            <w:lang w:eastAsia="en-US"/>
          </w:rPr>
          <w:t>8</w:t>
        </w:r>
      </w:ins>
      <w:ins w:author="Minh Bui" w:date="2025-10-16T16:05:00Z" w16du:dateUtc="2025-10-16T05:05:00Z" w:id="30">
        <w:r w:rsidR="00E81BE5">
          <w:rPr>
            <w:lang w:eastAsia="en-US"/>
          </w:rPr>
          <w:t xml:space="preserve">) </w:t>
        </w:r>
        <w:r>
          <w:rPr>
            <w:lang w:eastAsia="en-US"/>
          </w:rPr>
          <w:t xml:space="preserve">data by years, </w:t>
        </w:r>
      </w:ins>
      <w:del w:author="Minh Bui" w:date="2025-10-16T16:05:00Z" w16du:dateUtc="2025-10-16T05:05:00Z" w:id="31">
        <w:r w:rsidDel="004F5C3F" w:rsidR="00A363E3">
          <w:rPr>
            <w:lang w:eastAsia="en-US"/>
          </w:rPr>
          <w:delText xml:space="preserve">The </w:delText>
        </w:r>
      </w:del>
      <w:ins w:author="Minh Bui" w:date="2025-10-16T16:05:00Z" w16du:dateUtc="2025-10-16T05:05:00Z" w:id="32">
        <w:r>
          <w:rPr>
            <w:lang w:eastAsia="en-US"/>
          </w:rPr>
          <w:t xml:space="preserve">the </w:t>
        </w:r>
      </w:ins>
      <w:r w:rsidR="004B219D">
        <w:rPr>
          <w:lang w:eastAsia="en-US"/>
        </w:rPr>
        <w:t xml:space="preserve">income-level specific </w:t>
      </w:r>
      <w:r w:rsidR="00A363E3">
        <w:rPr>
          <w:lang w:eastAsia="en-US"/>
        </w:rPr>
        <w:t>test distribution</w:t>
      </w:r>
      <w:r w:rsidR="004B219D">
        <w:rPr>
          <w:lang w:eastAsia="en-US"/>
        </w:rPr>
        <w:t xml:space="preserve">s were </w:t>
      </w:r>
      <w:commentRangeStart w:id="33"/>
      <w:r w:rsidR="004B219D">
        <w:rPr>
          <w:lang w:eastAsia="en-US"/>
        </w:rPr>
        <w:t xml:space="preserve">not </w:t>
      </w:r>
      <w:commentRangeEnd w:id="33"/>
      <w:r w:rsidR="001074A7">
        <w:rPr>
          <w:rStyle w:val="CommentReference"/>
        </w:rPr>
        <w:commentReference w:id="33"/>
      </w:r>
      <w:r w:rsidR="007A20EB">
        <w:rPr>
          <w:lang w:eastAsia="en-US"/>
        </w:rPr>
        <w:t>within</w:t>
      </w:r>
      <w:r w:rsidR="00A363E3">
        <w:rPr>
          <w:lang w:eastAsia="en-US"/>
        </w:rPr>
        <w:t xml:space="preserve"> the </w:t>
      </w:r>
      <w:r w:rsidR="004B219D">
        <w:rPr>
          <w:lang w:eastAsia="en-US"/>
        </w:rPr>
        <w:t xml:space="preserve">corresponding </w:t>
      </w:r>
      <w:r w:rsidR="00A363E3">
        <w:rPr>
          <w:lang w:eastAsia="en-US"/>
        </w:rPr>
        <w:t>train</w:t>
      </w:r>
      <w:r w:rsidR="00567DB9">
        <w:rPr>
          <w:lang w:eastAsia="en-US"/>
        </w:rPr>
        <w:t>/validation</w:t>
      </w:r>
      <w:r w:rsidR="00A363E3">
        <w:rPr>
          <w:lang w:eastAsia="en-US"/>
        </w:rPr>
        <w:t xml:space="preserve"> distribution</w:t>
      </w:r>
      <w:r w:rsidR="00440CA2">
        <w:rPr>
          <w:lang w:eastAsia="en-US"/>
        </w:rPr>
        <w:t>s</w:t>
      </w:r>
      <w:r w:rsidR="00A363E3">
        <w:rPr>
          <w:lang w:eastAsia="en-US"/>
        </w:rPr>
        <w:t xml:space="preserve"> (Figure 1</w:t>
      </w:r>
      <w:r w:rsidR="004A72C0">
        <w:rPr>
          <w:lang w:eastAsia="en-US"/>
        </w:rPr>
        <w:t>4</w:t>
      </w:r>
      <w:r w:rsidR="00A363E3">
        <w:rPr>
          <w:lang w:eastAsia="en-US"/>
        </w:rPr>
        <w:t xml:space="preserve">). </w:t>
      </w:r>
      <w:r w:rsidR="00440CA2">
        <w:rPr>
          <w:lang w:eastAsia="en-US"/>
        </w:rPr>
        <w:t xml:space="preserve">The low-income data’s train/validation set </w:t>
      </w:r>
      <w:r w:rsidR="00BC6C88">
        <w:rPr>
          <w:lang w:eastAsia="en-US"/>
        </w:rPr>
        <w:t>had smaller Q1 and Q3 values than its associated test set</w:t>
      </w:r>
      <w:r w:rsidR="009C1739">
        <w:rPr>
          <w:lang w:eastAsia="en-US"/>
        </w:rPr>
        <w:t xml:space="preserve"> (</w:t>
      </w:r>
      <w:r w:rsidR="00C213E9">
        <w:rPr>
          <w:lang w:eastAsia="en-US"/>
        </w:rPr>
        <w:t xml:space="preserve">404 vs </w:t>
      </w:r>
      <w:r w:rsidR="00B72FD4">
        <w:rPr>
          <w:lang w:eastAsia="en-US"/>
        </w:rPr>
        <w:t xml:space="preserve">466 and </w:t>
      </w:r>
      <w:r w:rsidR="00B51257">
        <w:rPr>
          <w:lang w:eastAsia="en-US"/>
        </w:rPr>
        <w:t>860 vs 887, respectively</w:t>
      </w:r>
      <w:r w:rsidR="009C1739">
        <w:rPr>
          <w:lang w:eastAsia="en-US"/>
        </w:rPr>
        <w:t>)</w:t>
      </w:r>
      <w:r w:rsidR="00BC6C88">
        <w:rPr>
          <w:lang w:eastAsia="en-US"/>
        </w:rPr>
        <w:t xml:space="preserve">. In contrast, the train/validation set filtered for lower-middle income data had larger </w:t>
      </w:r>
      <w:r w:rsidR="008D61DD">
        <w:rPr>
          <w:lang w:eastAsia="en-US"/>
        </w:rPr>
        <w:t xml:space="preserve">Q1 and Q3 values than </w:t>
      </w:r>
      <w:r w:rsidR="009A17F5">
        <w:rPr>
          <w:lang w:eastAsia="en-US"/>
        </w:rPr>
        <w:t>its</w:t>
      </w:r>
      <w:r w:rsidR="008D61DD">
        <w:rPr>
          <w:lang w:eastAsia="en-US"/>
        </w:rPr>
        <w:t xml:space="preserve"> associated test set</w:t>
      </w:r>
      <w:r w:rsidR="009A17F5">
        <w:rPr>
          <w:lang w:eastAsia="en-US"/>
        </w:rPr>
        <w:t xml:space="preserve"> (</w:t>
      </w:r>
      <w:r w:rsidR="00F851E2">
        <w:rPr>
          <w:lang w:eastAsia="en-US"/>
        </w:rPr>
        <w:t xml:space="preserve">36 vs 34 and </w:t>
      </w:r>
      <w:r w:rsidR="00862B91">
        <w:rPr>
          <w:lang w:eastAsia="en-US"/>
        </w:rPr>
        <w:t>316 vs</w:t>
      </w:r>
      <w:r w:rsidR="00C93C9A">
        <w:rPr>
          <w:lang w:eastAsia="en-US"/>
        </w:rPr>
        <w:t xml:space="preserve"> 237</w:t>
      </w:r>
      <w:r w:rsidR="00F851E2">
        <w:rPr>
          <w:lang w:eastAsia="en-US"/>
        </w:rPr>
        <w:t>, respectively</w:t>
      </w:r>
      <w:r w:rsidR="009A17F5">
        <w:rPr>
          <w:lang w:eastAsia="en-US"/>
        </w:rPr>
        <w:t>)</w:t>
      </w:r>
      <w:r w:rsidR="008D61DD">
        <w:rPr>
          <w:lang w:eastAsia="en-US"/>
        </w:rPr>
        <w:t xml:space="preserve">. </w:t>
      </w:r>
      <w:r w:rsidR="009A17F5">
        <w:rPr>
          <w:lang w:eastAsia="en-US"/>
        </w:rPr>
        <w:t>Similarly</w:t>
      </w:r>
      <w:r w:rsidR="008D61DD">
        <w:rPr>
          <w:lang w:eastAsia="en-US"/>
        </w:rPr>
        <w:t xml:space="preserve">, the high-income </w:t>
      </w:r>
      <w:r w:rsidR="002A2153">
        <w:rPr>
          <w:lang w:eastAsia="en-US"/>
        </w:rPr>
        <w:t xml:space="preserve">data’s </w:t>
      </w:r>
      <w:r w:rsidR="00AE3B56">
        <w:rPr>
          <w:lang w:eastAsia="en-US"/>
        </w:rPr>
        <w:t>Q1 and</w:t>
      </w:r>
      <w:r w:rsidR="008D61DD">
        <w:rPr>
          <w:lang w:eastAsia="en-US"/>
        </w:rPr>
        <w:t xml:space="preserve"> Q3 </w:t>
      </w:r>
      <w:r w:rsidR="00AE3B56">
        <w:rPr>
          <w:lang w:eastAsia="en-US"/>
        </w:rPr>
        <w:t xml:space="preserve">values </w:t>
      </w:r>
      <w:r w:rsidR="002A2153">
        <w:rPr>
          <w:lang w:eastAsia="en-US"/>
        </w:rPr>
        <w:t>were larger</w:t>
      </w:r>
      <w:r w:rsidR="008D61DD">
        <w:rPr>
          <w:lang w:eastAsia="en-US"/>
        </w:rPr>
        <w:t xml:space="preserve"> in the train/validation set </w:t>
      </w:r>
      <w:r w:rsidR="003744FE">
        <w:rPr>
          <w:lang w:eastAsia="en-US"/>
        </w:rPr>
        <w:t>(</w:t>
      </w:r>
      <w:r w:rsidR="00516B7F">
        <w:rPr>
          <w:lang w:eastAsia="en-US"/>
        </w:rPr>
        <w:t xml:space="preserve">4 vs 2 and </w:t>
      </w:r>
      <w:r w:rsidR="00075515">
        <w:rPr>
          <w:lang w:eastAsia="en-US"/>
        </w:rPr>
        <w:t>17 vs 10, respectively</w:t>
      </w:r>
      <w:r w:rsidR="003744FE">
        <w:rPr>
          <w:lang w:eastAsia="en-US"/>
        </w:rPr>
        <w:t>)</w:t>
      </w:r>
      <w:r w:rsidR="008D61DD">
        <w:rPr>
          <w:lang w:eastAsia="en-US"/>
        </w:rPr>
        <w:t>.</w:t>
      </w:r>
      <w:r w:rsidR="00397C52">
        <w:rPr>
          <w:lang w:eastAsia="en-US"/>
        </w:rPr>
        <w:t xml:space="preserve"> The test set filtered for upper-middle income data had </w:t>
      </w:r>
      <w:r w:rsidR="00D2777D">
        <w:rPr>
          <w:lang w:eastAsia="en-US"/>
        </w:rPr>
        <w:t xml:space="preserve">a higher Q3 and lower Q1 than the associated </w:t>
      </w:r>
      <w:r w:rsidR="00397C52">
        <w:rPr>
          <w:lang w:eastAsia="en-US"/>
        </w:rPr>
        <w:t xml:space="preserve">train/validation </w:t>
      </w:r>
      <w:r w:rsidR="00D2777D">
        <w:rPr>
          <w:lang w:eastAsia="en-US"/>
        </w:rPr>
        <w:t>set, meaning the test set completely encompassed the train/validation set</w:t>
      </w:r>
      <w:r w:rsidR="008B4DD5">
        <w:rPr>
          <w:lang w:eastAsia="en-US"/>
        </w:rPr>
        <w:t xml:space="preserve"> (</w:t>
      </w:r>
      <w:r w:rsidR="00214A05">
        <w:rPr>
          <w:lang w:eastAsia="en-US"/>
        </w:rPr>
        <w:t xml:space="preserve">63 vs 61 and </w:t>
      </w:r>
      <w:r w:rsidR="00494A48">
        <w:rPr>
          <w:lang w:eastAsia="en-US"/>
        </w:rPr>
        <w:t>15 vs 19, respectively</w:t>
      </w:r>
      <w:r w:rsidR="008B4DD5">
        <w:rPr>
          <w:lang w:eastAsia="en-US"/>
        </w:rPr>
        <w:t>)</w:t>
      </w:r>
      <w:r w:rsidR="00D2777D">
        <w:rPr>
          <w:lang w:eastAsia="en-US"/>
        </w:rPr>
        <w:t>.</w:t>
      </w:r>
      <w:r w:rsidR="00550A1E">
        <w:rPr>
          <w:lang w:eastAsia="en-US"/>
        </w:rPr>
        <w:t xml:space="preserve"> </w:t>
      </w:r>
    </w:p>
    <w:p w:rsidR="00A363E3" w:rsidP="00A363E3" w:rsidRDefault="00A363E3" w14:paraId="362FCE5C" w14:textId="77777777">
      <w:pPr>
        <w:jc w:val="both"/>
        <w:rPr>
          <w:lang w:eastAsia="en-US"/>
        </w:rPr>
      </w:pPr>
    </w:p>
    <w:p w:rsidR="006E0293" w:rsidP="006E0293" w:rsidRDefault="00A363E3" w14:paraId="5EB6C516" w14:textId="5CEB1F69">
      <w:pPr>
        <w:jc w:val="both"/>
        <w:rPr>
          <w:lang w:eastAsia="en-US"/>
        </w:rPr>
      </w:pPr>
      <w:r>
        <w:rPr>
          <w:lang w:eastAsia="en-US"/>
        </w:rPr>
        <w:t xml:space="preserve">The test set’s Q2 MMR value was lower than the train/validation set’s Q2 MMR value for all income levels. The difference was greatest for </w:t>
      </w:r>
      <w:r w:rsidR="00855CA2">
        <w:rPr>
          <w:lang w:eastAsia="en-US"/>
        </w:rPr>
        <w:t xml:space="preserve">the </w:t>
      </w:r>
      <w:r>
        <w:rPr>
          <w:lang w:eastAsia="en-US"/>
        </w:rPr>
        <w:t xml:space="preserve">low-income </w:t>
      </w:r>
      <w:r w:rsidR="00855CA2">
        <w:rPr>
          <w:lang w:eastAsia="en-US"/>
        </w:rPr>
        <w:t>data</w:t>
      </w:r>
      <w:r>
        <w:rPr>
          <w:lang w:eastAsia="en-US"/>
        </w:rPr>
        <w:t xml:space="preserve">, where the test set’s Q2 was 104 </w:t>
      </w:r>
      <w:r w:rsidR="00567DB9">
        <w:rPr>
          <w:lang w:eastAsia="en-US"/>
        </w:rPr>
        <w:t xml:space="preserve">points larger than the train/validation set’s Q2. </w:t>
      </w:r>
      <w:r>
        <w:rPr>
          <w:lang w:eastAsia="en-US"/>
        </w:rPr>
        <w:t xml:space="preserve">In contrast, this difference ranged between 3 and 15 for lower-middle, upper-middle, and high-income countries. </w:t>
      </w:r>
    </w:p>
    <w:p w:rsidR="00567DB9" w:rsidP="00A363E3" w:rsidRDefault="00567DB9" w14:paraId="16AD1764" w14:textId="77777777">
      <w:pPr>
        <w:jc w:val="both"/>
        <w:rPr>
          <w:lang w:eastAsia="en-US"/>
        </w:rPr>
      </w:pPr>
    </w:p>
    <w:p w:rsidR="00721B50" w:rsidP="004C0FB9" w:rsidRDefault="00B10295" w14:paraId="13868747" w14:textId="1FFE3AE0">
      <w:pPr>
        <w:jc w:val="center"/>
      </w:pPr>
      <w:r w:rsidRPr="00B10295">
        <w:rPr>
          <w:noProof/>
        </w:rPr>
        <w:drawing>
          <wp:inline distT="0" distB="0" distL="0" distR="0" wp14:anchorId="77255739" wp14:editId="07A994D6">
            <wp:extent cx="3931090" cy="2328203"/>
            <wp:effectExtent l="0" t="0" r="0" b="0"/>
            <wp:docPr id="1661924410"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4410" name="Picture 1" descr="A graph with different colored squares&#10;&#10;AI-generated content may be incorrect."/>
                    <pic:cNvPicPr/>
                  </pic:nvPicPr>
                  <pic:blipFill>
                    <a:blip r:embed="rId20"/>
                    <a:stretch>
                      <a:fillRect/>
                    </a:stretch>
                  </pic:blipFill>
                  <pic:spPr>
                    <a:xfrm>
                      <a:off x="0" y="0"/>
                      <a:ext cx="3990589" cy="2363441"/>
                    </a:xfrm>
                    <a:prstGeom prst="rect">
                      <a:avLst/>
                    </a:prstGeom>
                  </pic:spPr>
                </pic:pic>
              </a:graphicData>
            </a:graphic>
          </wp:inline>
        </w:drawing>
      </w:r>
    </w:p>
    <w:p w:rsidRPr="00F72E53" w:rsidR="004C0FB9" w:rsidP="004C0FB9" w:rsidRDefault="004C0FB9" w14:paraId="4E065B5E" w14:textId="578851E8">
      <w:pPr>
        <w:jc w:val="both"/>
        <w:rPr>
          <w:sz w:val="22"/>
          <w:szCs w:val="22"/>
        </w:rPr>
      </w:pPr>
      <w:r w:rsidRPr="00F72E53">
        <w:rPr>
          <w:b/>
          <w:bCs/>
          <w:sz w:val="22"/>
          <w:szCs w:val="22"/>
        </w:rPr>
        <w:t>Figure 1</w:t>
      </w:r>
      <w:r w:rsidR="004A72C0">
        <w:rPr>
          <w:b/>
          <w:bCs/>
          <w:sz w:val="22"/>
          <w:szCs w:val="22"/>
        </w:rPr>
        <w:t>4</w:t>
      </w:r>
      <w:r w:rsidRPr="00F72E53">
        <w:rPr>
          <w:b/>
          <w:bCs/>
          <w:sz w:val="22"/>
          <w:szCs w:val="22"/>
        </w:rPr>
        <w:t>:</w:t>
      </w:r>
      <w:r w:rsidRPr="00F72E53">
        <w:rPr>
          <w:sz w:val="22"/>
          <w:szCs w:val="22"/>
        </w:rPr>
        <w:t xml:space="preserve"> </w:t>
      </w:r>
      <w:r w:rsidRPr="00F72E53" w:rsidR="00102A44">
        <w:rPr>
          <w:sz w:val="22"/>
          <w:szCs w:val="22"/>
        </w:rPr>
        <w:t>Minimum, quartile (Q) 1, Q2, Q3, and maximum ground truth MMR for the train/validation and test sets used to perform forecasting. The train/validation and test sets were filtered for each income level. The y-axis was shown with a log-scale. The boxplot bars representing the minimum MMR sometimes appeared cut-off because they extended to zero.</w:t>
      </w:r>
    </w:p>
    <w:p w:rsidR="00567DB9" w:rsidP="004C0FB9" w:rsidRDefault="00567DB9" w14:paraId="39E22558" w14:textId="77777777">
      <w:pPr>
        <w:jc w:val="both"/>
      </w:pPr>
    </w:p>
    <w:p w:rsidR="009C1B82" w:rsidP="00CB7394" w:rsidRDefault="00682EE4" w14:paraId="35525FA4" w14:textId="6405409D">
      <w:pPr>
        <w:jc w:val="both"/>
      </w:pPr>
      <w:r>
        <w:t xml:space="preserve">The test set </w:t>
      </w:r>
      <w:r w:rsidR="00CA2EAC">
        <w:t xml:space="preserve">filtered for low-income data </w:t>
      </w:r>
      <w:r>
        <w:t xml:space="preserve">had median MMR values within the spread of the </w:t>
      </w:r>
      <w:r w:rsidR="00204A9B">
        <w:t xml:space="preserve">associated </w:t>
      </w:r>
      <w:r>
        <w:t>train/validation set (Figure 1</w:t>
      </w:r>
      <w:r w:rsidR="004A72C0">
        <w:t>5</w:t>
      </w:r>
      <w:r>
        <w:t xml:space="preserve">a). However, it did not have </w:t>
      </w:r>
      <w:r w:rsidR="004E7350">
        <w:t>examples of</w:t>
      </w:r>
      <w:r>
        <w:t xml:space="preserve"> the train/validation set’s sporadic decreases in MMR, potentially explaining why the test set’s Q1 was higher than the train/validation set’s Q1. The test set for lower-middle, upper-middle, and high-income countries all contained an outlier year (2017 or 2018) with a much higher MMR value than typically observed in the train/validation set (Figures 1</w:t>
      </w:r>
      <w:r w:rsidR="004A72C0">
        <w:t>5</w:t>
      </w:r>
      <w:r>
        <w:t>b, 1</w:t>
      </w:r>
      <w:r w:rsidR="004A72C0">
        <w:t>5</w:t>
      </w:r>
      <w:r>
        <w:t>c, and 1</w:t>
      </w:r>
      <w:r w:rsidR="004A72C0">
        <w:t>5</w:t>
      </w:r>
      <w:r>
        <w:t xml:space="preserve">d). While the lower-middle income test set’s outlier was contained within the train/validation distribution, the outlier years from the upper-middle and high-income test sets were not. Nevertheless, the other years in the upper-middle and high-income test sets were generally lower the train/validation set, especially for the high-income test set. This explains why the Q1 and Q2 metrics for the upper-middle and high-income test sets were lower than the Q1 and Q2 values in the associated train/validation sets, despite the presence of the outlier year. </w:t>
      </w:r>
    </w:p>
    <w:p w:rsidR="004C0FB9" w:rsidP="004C0FB9" w:rsidRDefault="00C42539" w14:paraId="22782090" w14:textId="7F40AE14">
      <w:pPr>
        <w:jc w:val="both"/>
      </w:pPr>
      <w:r>
        <w:rPr>
          <w:noProof/>
          <w14:ligatures w14:val="standardContextual"/>
        </w:rPr>
        <mc:AlternateContent>
          <mc:Choice Requires="wps">
            <w:drawing>
              <wp:anchor distT="0" distB="0" distL="114300" distR="114300" simplePos="0" relativeHeight="251658245" behindDoc="0" locked="0" layoutInCell="1" allowOverlap="1" wp14:anchorId="24A01126" wp14:editId="1E799715">
                <wp:simplePos x="0" y="0"/>
                <wp:positionH relativeFrom="column">
                  <wp:posOffset>2641600</wp:posOffset>
                </wp:positionH>
                <wp:positionV relativeFrom="paragraph">
                  <wp:posOffset>-1270</wp:posOffset>
                </wp:positionV>
                <wp:extent cx="337820" cy="322580"/>
                <wp:effectExtent l="0" t="0" r="0" b="0"/>
                <wp:wrapNone/>
                <wp:docPr id="19002020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0FB9" w:rsidP="004C0FB9" w:rsidRDefault="004C0FB9" w14:paraId="64102856" w14:textId="5E47239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F915C8">
              <v:shape id="_x0000_s1032" style="position:absolute;left:0;text-align:left;margin-left:208pt;margin-top:-.1pt;width:26.6pt;height:25.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2rcZwIAADU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" w14:anchorId="24A01126">
                <v:textbox>
                  <w:txbxContent>
                    <w:p w:rsidR="004C0FB9" w:rsidP="004C0FB9" w:rsidRDefault="004C0FB9" w14:paraId="6D38883A" w14:textId="5E472398">
                      <w:r>
                        <w:t>b)</w:t>
                      </w:r>
                    </w:p>
                  </w:txbxContent>
                </v:textbox>
              </v:shape>
            </w:pict>
          </mc:Fallback>
        </mc:AlternateContent>
      </w:r>
      <w:r>
        <w:rPr>
          <w:noProof/>
          <w14:ligatures w14:val="standardContextual"/>
        </w:rPr>
        <mc:AlternateContent>
          <mc:Choice Requires="wps">
            <w:drawing>
              <wp:anchor distT="0" distB="0" distL="114300" distR="114300" simplePos="0" relativeHeight="251658243" behindDoc="0" locked="0" layoutInCell="1" allowOverlap="1" wp14:anchorId="6DDB30DD" wp14:editId="2F534B40">
                <wp:simplePos x="0" y="0"/>
                <wp:positionH relativeFrom="column">
                  <wp:posOffset>-266254</wp:posOffset>
                </wp:positionH>
                <wp:positionV relativeFrom="paragraph">
                  <wp:posOffset>97155</wp:posOffset>
                </wp:positionV>
                <wp:extent cx="338400" cy="323133"/>
                <wp:effectExtent l="0" t="0" r="0" b="0"/>
                <wp:wrapNone/>
                <wp:docPr id="157708813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0FB9" w:rsidP="004C0FB9" w:rsidRDefault="004C0FB9" w14:paraId="2F785D3F"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59A98D">
              <v:shape id="_x0000_s1033" style="position:absolute;left:0;text-align:left;margin-left:-20.95pt;margin-top:7.65pt;width:26.65pt;height:25.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" w14:anchorId="6DDB30DD">
                <v:textbox>
                  <w:txbxContent>
                    <w:p w:rsidR="004C0FB9" w:rsidP="004C0FB9" w:rsidRDefault="004C0FB9" w14:paraId="024BA6DB" w14:textId="77777777">
                      <w:r>
                        <w:t>a)</w:t>
                      </w:r>
                    </w:p>
                  </w:txbxContent>
                </v:textbox>
              </v:shape>
            </w:pict>
          </mc:Fallback>
        </mc:AlternateContent>
      </w:r>
    </w:p>
    <w:p w:rsidR="004C0FB9" w:rsidP="004C0FB9" w:rsidRDefault="00C42539" w14:paraId="6729251B" w14:textId="5A4CA722">
      <w:pPr>
        <w:jc w:val="both"/>
      </w:pPr>
      <w:r w:rsidRPr="00C42539">
        <w:rPr>
          <w:noProof/>
        </w:rPr>
        <w:drawing>
          <wp:inline distT="0" distB="0" distL="0" distR="0" wp14:anchorId="7B09B93F" wp14:editId="52BAB073">
            <wp:extent cx="2778211" cy="1522307"/>
            <wp:effectExtent l="0" t="0" r="3175" b="1905"/>
            <wp:docPr id="7070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8244" name=""/>
                    <pic:cNvPicPr/>
                  </pic:nvPicPr>
                  <pic:blipFill>
                    <a:blip r:embed="rId21"/>
                    <a:stretch>
                      <a:fillRect/>
                    </a:stretch>
                  </pic:blipFill>
                  <pic:spPr>
                    <a:xfrm>
                      <a:off x="0" y="0"/>
                      <a:ext cx="2828725" cy="1549986"/>
                    </a:xfrm>
                    <a:prstGeom prst="rect">
                      <a:avLst/>
                    </a:prstGeom>
                  </pic:spPr>
                </pic:pic>
              </a:graphicData>
            </a:graphic>
          </wp:inline>
        </w:drawing>
      </w:r>
      <w:r w:rsidRPr="00564696" w:rsidR="00564696">
        <w:rPr>
          <w:noProof/>
        </w:rPr>
        <w:drawing>
          <wp:inline distT="0" distB="0" distL="0" distR="0" wp14:anchorId="70C171DA" wp14:editId="49B1EE0F">
            <wp:extent cx="2891481" cy="1518460"/>
            <wp:effectExtent l="0" t="0" r="4445" b="5715"/>
            <wp:docPr id="14651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615" name=""/>
                    <pic:cNvPicPr/>
                  </pic:nvPicPr>
                  <pic:blipFill>
                    <a:blip r:embed="rId22"/>
                    <a:stretch>
                      <a:fillRect/>
                    </a:stretch>
                  </pic:blipFill>
                  <pic:spPr>
                    <a:xfrm>
                      <a:off x="0" y="0"/>
                      <a:ext cx="2953095" cy="1550817"/>
                    </a:xfrm>
                    <a:prstGeom prst="rect">
                      <a:avLst/>
                    </a:prstGeom>
                  </pic:spPr>
                </pic:pic>
              </a:graphicData>
            </a:graphic>
          </wp:inline>
        </w:drawing>
      </w:r>
    </w:p>
    <w:p w:rsidR="009844ED" w:rsidP="00A953E7" w:rsidRDefault="00853528" w14:paraId="2F04EB04" w14:textId="33BBA0AC">
      <w:r>
        <w:rPr>
          <w:noProof/>
          <w14:ligatures w14:val="standardContextual"/>
        </w:rPr>
        <mc:AlternateContent>
          <mc:Choice Requires="wps">
            <w:drawing>
              <wp:anchor distT="0" distB="0" distL="114300" distR="114300" simplePos="0" relativeHeight="251658244" behindDoc="0" locked="0" layoutInCell="1" allowOverlap="1" wp14:anchorId="44F89166" wp14:editId="59617BA5">
                <wp:simplePos x="0" y="0"/>
                <wp:positionH relativeFrom="column">
                  <wp:posOffset>-269240</wp:posOffset>
                </wp:positionH>
                <wp:positionV relativeFrom="paragraph">
                  <wp:posOffset>-12700</wp:posOffset>
                </wp:positionV>
                <wp:extent cx="338400" cy="323133"/>
                <wp:effectExtent l="0" t="0" r="0" b="0"/>
                <wp:wrapNone/>
                <wp:docPr id="164911977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0FB9" w:rsidP="004C0FB9" w:rsidRDefault="004C0FB9" w14:paraId="184001DA" w14:textId="39B4B1A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24FBD2">
              <v:shape id="_x0000_s1034" style="position:absolute;margin-left:-21.2pt;margin-top:-1pt;width:26.65pt;height:25.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j5ZwIAADU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" w14:anchorId="44F89166">
                <v:textbox>
                  <w:txbxContent>
                    <w:p w:rsidR="004C0FB9" w:rsidP="004C0FB9" w:rsidRDefault="004C0FB9" w14:paraId="03899591" w14:textId="39B4B1A7">
                      <w:r>
                        <w:t>c)</w:t>
                      </w:r>
                    </w:p>
                  </w:txbxContent>
                </v:textbox>
              </v:shape>
            </w:pict>
          </mc:Fallback>
        </mc:AlternateContent>
      </w:r>
      <w:r w:rsidR="00C42539">
        <w:rPr>
          <w:noProof/>
          <w14:ligatures w14:val="standardContextual"/>
        </w:rPr>
        <mc:AlternateContent>
          <mc:Choice Requires="wps">
            <w:drawing>
              <wp:anchor distT="0" distB="0" distL="114300" distR="114300" simplePos="0" relativeHeight="251658246" behindDoc="0" locked="0" layoutInCell="1" allowOverlap="1" wp14:anchorId="49B033AD" wp14:editId="72695070">
                <wp:simplePos x="0" y="0"/>
                <wp:positionH relativeFrom="column">
                  <wp:posOffset>2878833</wp:posOffset>
                </wp:positionH>
                <wp:positionV relativeFrom="paragraph">
                  <wp:posOffset>-91440</wp:posOffset>
                </wp:positionV>
                <wp:extent cx="338400" cy="323133"/>
                <wp:effectExtent l="0" t="0" r="0" b="0"/>
                <wp:wrapNone/>
                <wp:docPr id="38037049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0FB9" w:rsidP="004C0FB9" w:rsidRDefault="004C0FB9" w14:paraId="3D4DB013" w14:textId="0F20DE5B">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D68D26">
              <v:shape id="_x0000_s1035" style="position:absolute;margin-left:226.7pt;margin-top:-7.2pt;width:26.65pt;height:25.4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" w14:anchorId="49B033AD">
                <v:textbox>
                  <w:txbxContent>
                    <w:p w:rsidR="004C0FB9" w:rsidP="004C0FB9" w:rsidRDefault="004C0FB9" w14:paraId="3D99FCEC" w14:textId="0F20DE5B">
                      <w:r>
                        <w:t>d)</w:t>
                      </w:r>
                    </w:p>
                  </w:txbxContent>
                </v:textbox>
              </v:shape>
            </w:pict>
          </mc:Fallback>
        </mc:AlternateContent>
      </w:r>
      <w:r w:rsidRPr="00564696" w:rsidR="00564696">
        <w:rPr>
          <w:noProof/>
        </w:rPr>
        <w:drawing>
          <wp:inline distT="0" distB="0" distL="0" distR="0" wp14:anchorId="78965852" wp14:editId="31189FBF">
            <wp:extent cx="2930645" cy="1556235"/>
            <wp:effectExtent l="0" t="0" r="3175" b="6350"/>
            <wp:docPr id="124719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91891" name=""/>
                    <pic:cNvPicPr/>
                  </pic:nvPicPr>
                  <pic:blipFill>
                    <a:blip r:embed="rId23"/>
                    <a:stretch>
                      <a:fillRect/>
                    </a:stretch>
                  </pic:blipFill>
                  <pic:spPr>
                    <a:xfrm>
                      <a:off x="0" y="0"/>
                      <a:ext cx="2951630" cy="1567378"/>
                    </a:xfrm>
                    <a:prstGeom prst="rect">
                      <a:avLst/>
                    </a:prstGeom>
                  </pic:spPr>
                </pic:pic>
              </a:graphicData>
            </a:graphic>
          </wp:inline>
        </w:drawing>
      </w:r>
      <w:r w:rsidRPr="002A4E5E" w:rsidR="002A4E5E">
        <w:rPr>
          <w:noProof/>
        </w:rPr>
        <w:drawing>
          <wp:inline distT="0" distB="0" distL="0" distR="0" wp14:anchorId="22734ADC" wp14:editId="699E9119">
            <wp:extent cx="2776357" cy="1507524"/>
            <wp:effectExtent l="0" t="0" r="5080" b="3810"/>
            <wp:docPr id="573244775" name="Picture 1" descr="A graph of blue and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4775" name="Picture 1" descr="A graph of blue and red bars&#10;&#10;AI-generated content may be incorrect."/>
                    <pic:cNvPicPr/>
                  </pic:nvPicPr>
                  <pic:blipFill>
                    <a:blip r:embed="rId24"/>
                    <a:stretch>
                      <a:fillRect/>
                    </a:stretch>
                  </pic:blipFill>
                  <pic:spPr>
                    <a:xfrm>
                      <a:off x="0" y="0"/>
                      <a:ext cx="2835690" cy="1539741"/>
                    </a:xfrm>
                    <a:prstGeom prst="rect">
                      <a:avLst/>
                    </a:prstGeom>
                  </pic:spPr>
                </pic:pic>
              </a:graphicData>
            </a:graphic>
          </wp:inline>
        </w:drawing>
      </w:r>
    </w:p>
    <w:p w:rsidRPr="00F72E53" w:rsidR="00F449BB" w:rsidP="007D5211" w:rsidRDefault="004C0FB9" w14:paraId="5503B445" w14:textId="05F063F5" w14:noSpellErr="1">
      <w:pPr>
        <w:jc w:val="both"/>
        <w:rPr>
          <w:sz w:val="22"/>
          <w:szCs w:val="22"/>
        </w:rPr>
      </w:pPr>
      <w:r w:rsidRPr="6F38A37C" w:rsidR="74799A8A">
        <w:rPr>
          <w:b w:val="1"/>
          <w:bCs w:val="1"/>
          <w:sz w:val="22"/>
          <w:szCs w:val="22"/>
        </w:rPr>
        <w:t>Figure 1</w:t>
      </w:r>
      <w:r w:rsidRPr="6F38A37C" w:rsidR="2D6E95F1">
        <w:rPr>
          <w:b w:val="1"/>
          <w:bCs w:val="1"/>
          <w:sz w:val="22"/>
          <w:szCs w:val="22"/>
        </w:rPr>
        <w:t>5</w:t>
      </w:r>
      <w:r w:rsidRPr="6F38A37C" w:rsidR="74799A8A">
        <w:rPr>
          <w:b w:val="1"/>
          <w:bCs w:val="1"/>
          <w:sz w:val="22"/>
          <w:szCs w:val="22"/>
        </w:rPr>
        <w:t>:</w:t>
      </w:r>
      <w:r w:rsidRPr="6F38A37C" w:rsidR="74799A8A">
        <w:rPr>
          <w:sz w:val="22"/>
          <w:szCs w:val="22"/>
        </w:rPr>
        <w:t xml:space="preserve"> Median ground truth MMR per year </w:t>
      </w:r>
      <w:r w:rsidRPr="6F38A37C" w:rsidR="7C115E54">
        <w:rPr>
          <w:sz w:val="22"/>
          <w:szCs w:val="22"/>
        </w:rPr>
        <w:t>for</w:t>
      </w:r>
      <w:r w:rsidRPr="6F38A37C" w:rsidR="74799A8A">
        <w:rPr>
          <w:sz w:val="22"/>
          <w:szCs w:val="22"/>
        </w:rPr>
        <w:t xml:space="preserve"> a) lo</w:t>
      </w:r>
      <w:r w:rsidRPr="6F38A37C" w:rsidR="1AA86D65">
        <w:rPr>
          <w:sz w:val="22"/>
          <w:szCs w:val="22"/>
        </w:rPr>
        <w:t>w</w:t>
      </w:r>
      <w:r w:rsidRPr="6F38A37C" w:rsidR="74799A8A">
        <w:rPr>
          <w:sz w:val="22"/>
          <w:szCs w:val="22"/>
        </w:rPr>
        <w:t xml:space="preserve">, </w:t>
      </w:r>
      <w:commentRangeStart w:id="1961093738"/>
      <w:r w:rsidRPr="6F38A37C" w:rsidR="74799A8A">
        <w:rPr>
          <w:sz w:val="22"/>
          <w:szCs w:val="22"/>
        </w:rPr>
        <w:t xml:space="preserve">b) lower-middle, c) upper-middle, </w:t>
      </w:r>
      <w:r w:rsidRPr="6F38A37C" w:rsidR="5C0544AD">
        <w:rPr>
          <w:sz w:val="22"/>
          <w:szCs w:val="22"/>
        </w:rPr>
        <w:t>and</w:t>
      </w:r>
      <w:r w:rsidRPr="6F38A37C" w:rsidR="74799A8A">
        <w:rPr>
          <w:sz w:val="22"/>
          <w:szCs w:val="22"/>
        </w:rPr>
        <w:t xml:space="preserve"> d) high-income countries</w:t>
      </w:r>
      <w:r w:rsidRPr="6F38A37C" w:rsidR="1504339A">
        <w:rPr>
          <w:sz w:val="22"/>
          <w:szCs w:val="22"/>
        </w:rPr>
        <w:t xml:space="preserve"> in the</w:t>
      </w:r>
      <w:r w:rsidRPr="6F38A37C" w:rsidR="74799A8A">
        <w:rPr>
          <w:sz w:val="22"/>
          <w:szCs w:val="22"/>
        </w:rPr>
        <w:t xml:space="preserve"> </w:t>
      </w:r>
      <w:r w:rsidRPr="6F38A37C" w:rsidR="1504339A">
        <w:rPr>
          <w:sz w:val="22"/>
          <w:szCs w:val="22"/>
        </w:rPr>
        <w:t>t</w:t>
      </w:r>
      <w:r w:rsidRPr="6F38A37C" w:rsidR="74799A8A">
        <w:rPr>
          <w:sz w:val="22"/>
          <w:szCs w:val="22"/>
        </w:rPr>
        <w:t>rain/validation</w:t>
      </w:r>
      <w:commentRangeEnd w:id="1961093738"/>
      <w:r>
        <w:rPr>
          <w:rStyle w:val="CommentReference"/>
        </w:rPr>
        <w:commentReference w:id="1961093738"/>
      </w:r>
      <w:r w:rsidRPr="6F38A37C" w:rsidR="74799A8A">
        <w:rPr>
          <w:sz w:val="22"/>
          <w:szCs w:val="22"/>
        </w:rPr>
        <w:t xml:space="preserve"> (blue) and test (red) </w:t>
      </w:r>
      <w:r w:rsidRPr="6F38A37C" w:rsidR="3031FD6C">
        <w:rPr>
          <w:sz w:val="22"/>
          <w:szCs w:val="22"/>
        </w:rPr>
        <w:t>sets</w:t>
      </w:r>
      <w:r w:rsidRPr="6F38A37C" w:rsidR="7C115E54">
        <w:rPr>
          <w:sz w:val="22"/>
          <w:szCs w:val="22"/>
        </w:rPr>
        <w:t xml:space="preserve"> </w:t>
      </w:r>
      <w:r w:rsidRPr="6F38A37C" w:rsidR="74799A8A">
        <w:rPr>
          <w:sz w:val="22"/>
          <w:szCs w:val="22"/>
        </w:rPr>
        <w:t xml:space="preserve">used </w:t>
      </w:r>
      <w:r w:rsidRPr="6F38A37C" w:rsidR="5C0544AD">
        <w:rPr>
          <w:sz w:val="22"/>
          <w:szCs w:val="22"/>
        </w:rPr>
        <w:t>for</w:t>
      </w:r>
      <w:r w:rsidRPr="6F38A37C" w:rsidR="74799A8A">
        <w:rPr>
          <w:sz w:val="22"/>
          <w:szCs w:val="22"/>
        </w:rPr>
        <w:t xml:space="preserve"> </w:t>
      </w:r>
      <w:r w:rsidRPr="6F38A37C" w:rsidR="3705A152">
        <w:rPr>
          <w:sz w:val="22"/>
          <w:szCs w:val="22"/>
        </w:rPr>
        <w:t>forecasting</w:t>
      </w:r>
      <w:r w:rsidRPr="6F38A37C" w:rsidR="74799A8A">
        <w:rPr>
          <w:sz w:val="22"/>
          <w:szCs w:val="22"/>
        </w:rPr>
        <w:t>.</w:t>
      </w:r>
    </w:p>
    <w:p w:rsidR="00AB7F09" w:rsidP="007D5211" w:rsidRDefault="00AB7F09" w14:paraId="7428D04F" w14:textId="77777777">
      <w:pPr>
        <w:jc w:val="both"/>
      </w:pPr>
    </w:p>
    <w:p w:rsidR="00CD23B1" w:rsidP="007D5211" w:rsidRDefault="00CD23B1" w14:paraId="6C879276" w14:textId="3B286FE8">
      <w:pPr>
        <w:jc w:val="both"/>
      </w:pPr>
      <w:r>
        <w:t xml:space="preserve">I further investigated the outlier year (2018) in the high-income data due to the large discrepancy between the train/validation and test </w:t>
      </w:r>
      <w:r w:rsidR="00AE7B1A">
        <w:t>sets</w:t>
      </w:r>
      <w:r>
        <w:t>. Only two countries (Oman and Uruguay) had non-NAN test MMR</w:t>
      </w:r>
      <w:r w:rsidR="006944FA">
        <w:t>s</w:t>
      </w:r>
      <w:r>
        <w:t xml:space="preserve"> for 2018. </w:t>
      </w:r>
      <w:r w:rsidR="00AE7B1A">
        <w:t>These</w:t>
      </w:r>
      <w:r>
        <w:t xml:space="preserve"> countries’ ground truth </w:t>
      </w:r>
      <w:r w:rsidR="006944FA">
        <w:t xml:space="preserve">MMRs </w:t>
      </w:r>
      <w:r>
        <w:t>were larger than the norm for high-income countries</w:t>
      </w:r>
      <w:r w:rsidR="00AE7B1A">
        <w:t>,</w:t>
      </w:r>
      <w:r>
        <w:t xml:space="preserve"> consistently ranging between 14 and 25</w:t>
      </w:r>
      <w:r w:rsidR="00AE7B1A">
        <w:t xml:space="preserve"> throughout the test set (Table 1</w:t>
      </w:r>
      <w:r w:rsidR="004A72C0">
        <w:t>0</w:t>
      </w:r>
      <w:r w:rsidR="00AE7B1A">
        <w:t>)</w:t>
      </w:r>
      <w:r>
        <w:t>. In the non-outlier test years, the median ground truth MMR did not reflect these high values because it was brought down by low MMR</w:t>
      </w:r>
      <w:r w:rsidR="00427745">
        <w:t>s</w:t>
      </w:r>
      <w:r>
        <w:t xml:space="preserve"> in other high-income countries. For example, in 2015 Australia and Norway had ground truth MMR</w:t>
      </w:r>
      <w:r w:rsidR="00427745">
        <w:t>s</w:t>
      </w:r>
      <w:r>
        <w:t xml:space="preserve"> of 3 and 0, respectively. Thus, the large median ground truth MMR observed in 2018 for the high-income countries was not due to a change in circumstances within a certain country. It was solely due to data only being reported from countries </w:t>
      </w:r>
      <w:r w:rsidR="006944FA">
        <w:t>with</w:t>
      </w:r>
      <w:r>
        <w:t xml:space="preserve"> MMR values on the higher end of the spectrum. </w:t>
      </w:r>
    </w:p>
    <w:p w:rsidR="00CD23B1" w:rsidP="007D5211" w:rsidRDefault="00CD23B1" w14:paraId="3D6524FB" w14:textId="77777777">
      <w:pPr>
        <w:jc w:val="both"/>
      </w:pPr>
    </w:p>
    <w:p w:rsidRPr="00F23F76" w:rsidR="00AB7F09" w:rsidP="007D5211" w:rsidRDefault="00AB7F09" w14:paraId="25F6BBBA" w14:textId="50252E8E">
      <w:pPr>
        <w:jc w:val="both"/>
        <w:rPr>
          <w:sz w:val="22"/>
          <w:szCs w:val="22"/>
        </w:rPr>
      </w:pPr>
      <w:r w:rsidRPr="00F23F76">
        <w:rPr>
          <w:b/>
          <w:bCs/>
          <w:sz w:val="22"/>
          <w:szCs w:val="22"/>
        </w:rPr>
        <w:t>Table 1</w:t>
      </w:r>
      <w:r w:rsidR="004A72C0">
        <w:rPr>
          <w:b/>
          <w:bCs/>
          <w:sz w:val="22"/>
          <w:szCs w:val="22"/>
        </w:rPr>
        <w:t>0</w:t>
      </w:r>
      <w:r w:rsidRPr="00F23F76">
        <w:rPr>
          <w:b/>
          <w:bCs/>
          <w:sz w:val="22"/>
          <w:szCs w:val="22"/>
        </w:rPr>
        <w:t>:</w:t>
      </w:r>
      <w:r w:rsidRPr="00F23F76">
        <w:rPr>
          <w:sz w:val="22"/>
          <w:szCs w:val="22"/>
        </w:rPr>
        <w:t xml:space="preserve"> The ground truth MMR values for Oman and Uruguay between 2015 and 2015. These were the only two high-income countries with non-NAN data for 2018.</w:t>
      </w:r>
    </w:p>
    <w:tbl>
      <w:tblPr>
        <w:tblStyle w:val="TableGrid"/>
        <w:tblW w:w="0" w:type="auto"/>
        <w:tblLook w:val="04A0" w:firstRow="1" w:lastRow="0" w:firstColumn="1" w:lastColumn="0" w:noHBand="0" w:noVBand="1"/>
      </w:tblPr>
      <w:tblGrid>
        <w:gridCol w:w="1803"/>
        <w:gridCol w:w="1803"/>
        <w:gridCol w:w="1803"/>
        <w:gridCol w:w="1803"/>
        <w:gridCol w:w="1804"/>
      </w:tblGrid>
      <w:tr w:rsidR="00AB7F09" w:rsidTr="00430C86" w14:paraId="574BE025" w14:textId="77777777">
        <w:tc>
          <w:tcPr>
            <w:tcW w:w="1803" w:type="dxa"/>
            <w:vMerge w:val="restart"/>
          </w:tcPr>
          <w:p w:rsidRPr="00FF7632" w:rsidR="00AB7F09" w:rsidP="00C42539" w:rsidRDefault="00AB7F09" w14:paraId="17BABBF0" w14:textId="00EDEFBF">
            <w:pPr>
              <w:jc w:val="center"/>
              <w:rPr>
                <w:b/>
                <w:bCs/>
                <w:sz w:val="20"/>
                <w:szCs w:val="20"/>
              </w:rPr>
            </w:pPr>
            <w:r w:rsidRPr="00FF7632">
              <w:rPr>
                <w:b/>
                <w:bCs/>
                <w:sz w:val="20"/>
                <w:szCs w:val="20"/>
              </w:rPr>
              <w:t>Country</w:t>
            </w:r>
          </w:p>
        </w:tc>
        <w:tc>
          <w:tcPr>
            <w:tcW w:w="7213" w:type="dxa"/>
            <w:gridSpan w:val="4"/>
          </w:tcPr>
          <w:p w:rsidRPr="00FF7632" w:rsidR="00AB7F09" w:rsidP="00AB7F09" w:rsidRDefault="00AB7F09" w14:paraId="3DE6B8CA" w14:textId="006F9CA1">
            <w:pPr>
              <w:jc w:val="center"/>
              <w:rPr>
                <w:b/>
                <w:bCs/>
                <w:sz w:val="20"/>
                <w:szCs w:val="20"/>
              </w:rPr>
            </w:pPr>
            <w:r w:rsidRPr="00FF7632">
              <w:rPr>
                <w:b/>
                <w:bCs/>
                <w:sz w:val="20"/>
                <w:szCs w:val="20"/>
              </w:rPr>
              <w:t>Ground Truth MMR Value (per 100,000 live births)</w:t>
            </w:r>
          </w:p>
        </w:tc>
      </w:tr>
      <w:tr w:rsidR="00AB7F09" w:rsidTr="00AB7F09" w14:paraId="344B098D" w14:textId="77777777">
        <w:tc>
          <w:tcPr>
            <w:tcW w:w="1803" w:type="dxa"/>
            <w:vMerge/>
          </w:tcPr>
          <w:p w:rsidRPr="00FF7632" w:rsidR="00AB7F09" w:rsidP="00AB7F09" w:rsidRDefault="00AB7F09" w14:paraId="08511031" w14:textId="36659E52">
            <w:pPr>
              <w:jc w:val="center"/>
              <w:rPr>
                <w:b/>
                <w:bCs/>
                <w:sz w:val="20"/>
                <w:szCs w:val="20"/>
              </w:rPr>
            </w:pPr>
          </w:p>
        </w:tc>
        <w:tc>
          <w:tcPr>
            <w:tcW w:w="1803" w:type="dxa"/>
          </w:tcPr>
          <w:p w:rsidRPr="00FF7632" w:rsidR="00AB7F09" w:rsidP="00AB7F09" w:rsidRDefault="00AB7F09" w14:paraId="28E6E159" w14:textId="4ACE0BEC">
            <w:pPr>
              <w:jc w:val="center"/>
              <w:rPr>
                <w:b/>
                <w:bCs/>
                <w:sz w:val="20"/>
                <w:szCs w:val="20"/>
              </w:rPr>
            </w:pPr>
            <w:r w:rsidRPr="00FF7632">
              <w:rPr>
                <w:b/>
                <w:bCs/>
                <w:sz w:val="20"/>
                <w:szCs w:val="20"/>
              </w:rPr>
              <w:t>2015</w:t>
            </w:r>
          </w:p>
        </w:tc>
        <w:tc>
          <w:tcPr>
            <w:tcW w:w="1803" w:type="dxa"/>
          </w:tcPr>
          <w:p w:rsidRPr="00FF7632" w:rsidR="00AB7F09" w:rsidP="00AB7F09" w:rsidRDefault="00AB7F09" w14:paraId="3C5FD9FD" w14:textId="310A2A58">
            <w:pPr>
              <w:jc w:val="center"/>
              <w:rPr>
                <w:b/>
                <w:bCs/>
                <w:sz w:val="20"/>
                <w:szCs w:val="20"/>
              </w:rPr>
            </w:pPr>
            <w:r w:rsidRPr="00FF7632">
              <w:rPr>
                <w:b/>
                <w:bCs/>
                <w:sz w:val="20"/>
                <w:szCs w:val="20"/>
              </w:rPr>
              <w:t xml:space="preserve">2016 </w:t>
            </w:r>
          </w:p>
        </w:tc>
        <w:tc>
          <w:tcPr>
            <w:tcW w:w="1803" w:type="dxa"/>
          </w:tcPr>
          <w:p w:rsidRPr="00FF7632" w:rsidR="00AB7F09" w:rsidP="00AB7F09" w:rsidRDefault="00AB7F09" w14:paraId="443AA3C4" w14:textId="55465DE8">
            <w:pPr>
              <w:jc w:val="center"/>
              <w:rPr>
                <w:b/>
                <w:bCs/>
                <w:sz w:val="20"/>
                <w:szCs w:val="20"/>
              </w:rPr>
            </w:pPr>
            <w:r w:rsidRPr="00FF7632">
              <w:rPr>
                <w:b/>
                <w:bCs/>
                <w:sz w:val="20"/>
                <w:szCs w:val="20"/>
              </w:rPr>
              <w:t xml:space="preserve">2017 </w:t>
            </w:r>
          </w:p>
        </w:tc>
        <w:tc>
          <w:tcPr>
            <w:tcW w:w="1804" w:type="dxa"/>
          </w:tcPr>
          <w:p w:rsidRPr="00FF7632" w:rsidR="00AB7F09" w:rsidP="00AB7F09" w:rsidRDefault="00AB7F09" w14:paraId="18A95C6A" w14:textId="6C24A7CD">
            <w:pPr>
              <w:jc w:val="center"/>
              <w:rPr>
                <w:b/>
                <w:bCs/>
                <w:sz w:val="20"/>
                <w:szCs w:val="20"/>
              </w:rPr>
            </w:pPr>
            <w:r w:rsidRPr="00FF7632">
              <w:rPr>
                <w:b/>
                <w:bCs/>
                <w:sz w:val="20"/>
                <w:szCs w:val="20"/>
              </w:rPr>
              <w:t xml:space="preserve">2018 </w:t>
            </w:r>
          </w:p>
        </w:tc>
      </w:tr>
      <w:tr w:rsidR="00AB7F09" w:rsidTr="00AB7F09" w14:paraId="1FDEC988" w14:textId="77777777">
        <w:tc>
          <w:tcPr>
            <w:tcW w:w="1803" w:type="dxa"/>
          </w:tcPr>
          <w:p w:rsidRPr="00FF7632" w:rsidR="00AB7F09" w:rsidP="00AB7F09" w:rsidRDefault="00AB7F09" w14:paraId="3DBA4528" w14:textId="36EF032C">
            <w:pPr>
              <w:jc w:val="center"/>
              <w:rPr>
                <w:sz w:val="20"/>
                <w:szCs w:val="20"/>
              </w:rPr>
            </w:pPr>
            <w:r w:rsidRPr="00FF7632">
              <w:rPr>
                <w:sz w:val="20"/>
                <w:szCs w:val="20"/>
              </w:rPr>
              <w:t>Oman</w:t>
            </w:r>
          </w:p>
        </w:tc>
        <w:tc>
          <w:tcPr>
            <w:tcW w:w="1803" w:type="dxa"/>
          </w:tcPr>
          <w:p w:rsidRPr="00FF7632" w:rsidR="00AB7F09" w:rsidP="00AB7F09" w:rsidRDefault="00AB7F09" w14:paraId="2DFBEEB1" w14:textId="6A1A1AF0">
            <w:pPr>
              <w:jc w:val="center"/>
              <w:rPr>
                <w:sz w:val="20"/>
                <w:szCs w:val="20"/>
              </w:rPr>
            </w:pPr>
            <w:r w:rsidRPr="00FF7632">
              <w:rPr>
                <w:sz w:val="20"/>
                <w:szCs w:val="20"/>
              </w:rPr>
              <w:t>21</w:t>
            </w:r>
          </w:p>
        </w:tc>
        <w:tc>
          <w:tcPr>
            <w:tcW w:w="1803" w:type="dxa"/>
          </w:tcPr>
          <w:p w:rsidRPr="00FF7632" w:rsidR="00AB7F09" w:rsidP="00AB7F09" w:rsidRDefault="00AB7F09" w14:paraId="3500CA01" w14:textId="5008462D">
            <w:pPr>
              <w:jc w:val="center"/>
              <w:rPr>
                <w:sz w:val="20"/>
                <w:szCs w:val="20"/>
              </w:rPr>
            </w:pPr>
            <w:r w:rsidRPr="00FF7632">
              <w:rPr>
                <w:sz w:val="20"/>
                <w:szCs w:val="20"/>
              </w:rPr>
              <w:t>20</w:t>
            </w:r>
          </w:p>
        </w:tc>
        <w:tc>
          <w:tcPr>
            <w:tcW w:w="1803" w:type="dxa"/>
          </w:tcPr>
          <w:p w:rsidRPr="00FF7632" w:rsidR="00AB7F09" w:rsidP="00AB7F09" w:rsidRDefault="00AB7F09" w14:paraId="7A5249B3" w14:textId="48300CF2">
            <w:pPr>
              <w:jc w:val="center"/>
              <w:rPr>
                <w:sz w:val="20"/>
                <w:szCs w:val="20"/>
              </w:rPr>
            </w:pPr>
            <w:r w:rsidRPr="00FF7632">
              <w:rPr>
                <w:sz w:val="20"/>
                <w:szCs w:val="20"/>
              </w:rPr>
              <w:t>14</w:t>
            </w:r>
          </w:p>
        </w:tc>
        <w:tc>
          <w:tcPr>
            <w:tcW w:w="1804" w:type="dxa"/>
          </w:tcPr>
          <w:p w:rsidRPr="00FF7632" w:rsidR="00AB7F09" w:rsidP="00AB7F09" w:rsidRDefault="00AB7F09" w14:paraId="41E240DA" w14:textId="632398EB">
            <w:pPr>
              <w:jc w:val="center"/>
              <w:rPr>
                <w:sz w:val="20"/>
                <w:szCs w:val="20"/>
              </w:rPr>
            </w:pPr>
            <w:r w:rsidRPr="00FF7632">
              <w:rPr>
                <w:sz w:val="20"/>
                <w:szCs w:val="20"/>
              </w:rPr>
              <w:t>23</w:t>
            </w:r>
          </w:p>
        </w:tc>
      </w:tr>
      <w:tr w:rsidR="00AB7F09" w:rsidTr="00AB7F09" w14:paraId="2B359F65" w14:textId="77777777">
        <w:tc>
          <w:tcPr>
            <w:tcW w:w="1803" w:type="dxa"/>
          </w:tcPr>
          <w:p w:rsidRPr="00FF7632" w:rsidR="00AB7F09" w:rsidP="00AB7F09" w:rsidRDefault="00AB7F09" w14:paraId="40E6342F" w14:textId="2AE1607E">
            <w:pPr>
              <w:jc w:val="center"/>
              <w:rPr>
                <w:sz w:val="20"/>
                <w:szCs w:val="20"/>
              </w:rPr>
            </w:pPr>
            <w:r w:rsidRPr="00FF7632">
              <w:rPr>
                <w:sz w:val="20"/>
                <w:szCs w:val="20"/>
              </w:rPr>
              <w:t>Uruguay</w:t>
            </w:r>
          </w:p>
        </w:tc>
        <w:tc>
          <w:tcPr>
            <w:tcW w:w="1803" w:type="dxa"/>
          </w:tcPr>
          <w:p w:rsidRPr="00FF7632" w:rsidR="00AB7F09" w:rsidP="00AB7F09" w:rsidRDefault="00AB7F09" w14:paraId="5A6CB761" w14:textId="3668DF3B">
            <w:pPr>
              <w:jc w:val="center"/>
              <w:rPr>
                <w:sz w:val="20"/>
                <w:szCs w:val="20"/>
              </w:rPr>
            </w:pPr>
            <w:r w:rsidRPr="00FF7632">
              <w:rPr>
                <w:sz w:val="20"/>
                <w:szCs w:val="20"/>
              </w:rPr>
              <w:t>19</w:t>
            </w:r>
          </w:p>
        </w:tc>
        <w:tc>
          <w:tcPr>
            <w:tcW w:w="1803" w:type="dxa"/>
          </w:tcPr>
          <w:p w:rsidRPr="00FF7632" w:rsidR="00AB7F09" w:rsidP="00AB7F09" w:rsidRDefault="00AB7F09" w14:paraId="17C3E8F2" w14:textId="02224587">
            <w:pPr>
              <w:jc w:val="center"/>
              <w:rPr>
                <w:sz w:val="20"/>
                <w:szCs w:val="20"/>
              </w:rPr>
            </w:pPr>
            <w:r w:rsidRPr="00FF7632">
              <w:rPr>
                <w:sz w:val="20"/>
                <w:szCs w:val="20"/>
              </w:rPr>
              <w:t>25</w:t>
            </w:r>
          </w:p>
        </w:tc>
        <w:tc>
          <w:tcPr>
            <w:tcW w:w="1803" w:type="dxa"/>
          </w:tcPr>
          <w:p w:rsidRPr="00FF7632" w:rsidR="00AB7F09" w:rsidP="00AB7F09" w:rsidRDefault="00AB7F09" w14:paraId="51CC442F" w14:textId="4F41579C">
            <w:pPr>
              <w:jc w:val="center"/>
              <w:rPr>
                <w:sz w:val="20"/>
                <w:szCs w:val="20"/>
              </w:rPr>
            </w:pPr>
            <w:r w:rsidRPr="00FF7632">
              <w:rPr>
                <w:sz w:val="20"/>
                <w:szCs w:val="20"/>
              </w:rPr>
              <w:t>19</w:t>
            </w:r>
          </w:p>
        </w:tc>
        <w:tc>
          <w:tcPr>
            <w:tcW w:w="1804" w:type="dxa"/>
          </w:tcPr>
          <w:p w:rsidRPr="00FF7632" w:rsidR="00AB7F09" w:rsidP="00AB7F09" w:rsidRDefault="00AB7F09" w14:paraId="2460A8BA" w14:textId="39314B78">
            <w:pPr>
              <w:jc w:val="center"/>
              <w:rPr>
                <w:sz w:val="20"/>
                <w:szCs w:val="20"/>
              </w:rPr>
            </w:pPr>
            <w:r w:rsidRPr="00FF7632">
              <w:rPr>
                <w:sz w:val="20"/>
                <w:szCs w:val="20"/>
              </w:rPr>
              <w:t>17</w:t>
            </w:r>
          </w:p>
        </w:tc>
      </w:tr>
    </w:tbl>
    <w:p w:rsidR="0070750D" w:rsidP="0070750D" w:rsidRDefault="0070750D" w14:paraId="67D9CB09" w14:textId="01701448">
      <w:pPr>
        <w:pStyle w:val="Heading3"/>
      </w:pPr>
      <w:r>
        <w:t>5.</w:t>
      </w:r>
      <w:r w:rsidR="004C19CC">
        <w:t>4</w:t>
      </w:r>
      <w:r w:rsidR="00D36FA2">
        <w:t xml:space="preserve"> </w:t>
      </w:r>
      <w:r w:rsidR="00146FE7">
        <w:t>Performance</w:t>
      </w:r>
      <w:r>
        <w:t xml:space="preserve"> </w:t>
      </w:r>
      <w:r w:rsidR="00D36FA2">
        <w:t xml:space="preserve">of Single Random Forest, </w:t>
      </w:r>
      <w:proofErr w:type="spellStart"/>
      <w:r w:rsidR="00D36FA2">
        <w:t>XGBoost</w:t>
      </w:r>
      <w:proofErr w:type="spellEnd"/>
      <w:r w:rsidR="00D36FA2">
        <w:t xml:space="preserve"> and </w:t>
      </w:r>
      <w:proofErr w:type="spellStart"/>
      <w:r w:rsidR="00D36FA2">
        <w:t>LightGBM</w:t>
      </w:r>
      <w:proofErr w:type="spellEnd"/>
      <w:r w:rsidR="00D36FA2">
        <w:t xml:space="preserve"> Models </w:t>
      </w:r>
    </w:p>
    <w:p w:rsidR="0090055A" w:rsidP="00146FE7" w:rsidRDefault="00146FE7" w14:paraId="2689663A" w14:textId="12CDA844">
      <w:pPr>
        <w:jc w:val="both"/>
        <w:rPr>
          <w:lang w:eastAsia="en-US"/>
        </w:rPr>
      </w:pPr>
      <w:r>
        <w:rPr>
          <w:lang w:eastAsia="en-US"/>
        </w:rPr>
        <w:t xml:space="preserve">This </w:t>
      </w:r>
      <w:r w:rsidR="00B54B6F">
        <w:rPr>
          <w:lang w:eastAsia="en-US"/>
        </w:rPr>
        <w:t>section</w:t>
      </w:r>
      <w:r>
        <w:rPr>
          <w:lang w:eastAsia="en-US"/>
        </w:rPr>
        <w:t xml:space="preserve"> discusses the performance of Random Forest, </w:t>
      </w:r>
      <w:proofErr w:type="spellStart"/>
      <w:r>
        <w:rPr>
          <w:lang w:eastAsia="en-US"/>
        </w:rPr>
        <w:t>XGBoost</w:t>
      </w:r>
      <w:proofErr w:type="spellEnd"/>
      <w:r>
        <w:rPr>
          <w:lang w:eastAsia="en-US"/>
        </w:rPr>
        <w:t xml:space="preserve">, and </w:t>
      </w:r>
      <w:proofErr w:type="spellStart"/>
      <w:r>
        <w:rPr>
          <w:lang w:eastAsia="en-US"/>
        </w:rPr>
        <w:t>LightGBM</w:t>
      </w:r>
      <w:proofErr w:type="spellEnd"/>
      <w:r>
        <w:rPr>
          <w:lang w:eastAsia="en-US"/>
        </w:rPr>
        <w:t xml:space="preserve"> models trained on cross-</w:t>
      </w:r>
      <w:r w:rsidR="00585AE0">
        <w:rPr>
          <w:lang w:eastAsia="en-US"/>
        </w:rPr>
        <w:t xml:space="preserve">validation </w:t>
      </w:r>
      <w:r>
        <w:rPr>
          <w:lang w:eastAsia="en-US"/>
        </w:rPr>
        <w:t xml:space="preserve">data curated </w:t>
      </w:r>
      <w:r w:rsidR="00181263">
        <w:rPr>
          <w:lang w:eastAsia="en-US"/>
        </w:rPr>
        <w:t>with</w:t>
      </w:r>
      <w:r>
        <w:rPr>
          <w:lang w:eastAsia="en-US"/>
        </w:rPr>
        <w:t xml:space="preserve"> different feature </w:t>
      </w:r>
      <w:r w:rsidR="00181263">
        <w:rPr>
          <w:lang w:eastAsia="en-US"/>
        </w:rPr>
        <w:t>subsets</w:t>
      </w:r>
      <w:r>
        <w:rPr>
          <w:lang w:eastAsia="en-US"/>
        </w:rPr>
        <w:t xml:space="preserve"> and missing data removal techniques</w:t>
      </w:r>
      <w:r w:rsidR="00434914">
        <w:rPr>
          <w:lang w:eastAsia="en-US"/>
        </w:rPr>
        <w:t xml:space="preserve"> (as described in Figure 3)</w:t>
      </w:r>
      <w:r>
        <w:rPr>
          <w:lang w:eastAsia="en-US"/>
        </w:rPr>
        <w:t>. As described in Section 4.412, performance was measured using mean relative error</w:t>
      </w:r>
      <w:r w:rsidR="004B25AB">
        <w:rPr>
          <w:lang w:eastAsia="en-US"/>
        </w:rPr>
        <w:t xml:space="preserve"> (MRE)</w:t>
      </w:r>
      <w:r>
        <w:rPr>
          <w:lang w:eastAsia="en-US"/>
        </w:rPr>
        <w:t xml:space="preserve">, MSE, RMSE, MAE, and </w:t>
      </w:r>
      <w:r w:rsidRPr="00146FE7">
        <w:rPr>
          <w:lang w:eastAsia="en-US"/>
        </w:rPr>
        <w:t>R</w:t>
      </w:r>
      <w:r>
        <w:rPr>
          <w:vertAlign w:val="superscript"/>
          <w:lang w:eastAsia="en-US"/>
        </w:rPr>
        <w:t>2</w:t>
      </w:r>
      <w:r>
        <w:rPr>
          <w:lang w:eastAsia="en-US"/>
        </w:rPr>
        <w:t xml:space="preserve">. However, to keep this chapter concise, only </w:t>
      </w:r>
      <w:r w:rsidR="00567E97">
        <w:rPr>
          <w:lang w:eastAsia="en-US"/>
        </w:rPr>
        <w:t>MRE</w:t>
      </w:r>
      <w:r>
        <w:rPr>
          <w:lang w:eastAsia="en-US"/>
        </w:rPr>
        <w:t xml:space="preserve"> and MSE were presented, with the other metrics give</w:t>
      </w:r>
      <w:r w:rsidR="00B54B6F">
        <w:rPr>
          <w:lang w:eastAsia="en-US"/>
        </w:rPr>
        <w:t>n</w:t>
      </w:r>
      <w:r>
        <w:rPr>
          <w:lang w:eastAsia="en-US"/>
        </w:rPr>
        <w:t xml:space="preserve"> in Appendix 9.1. While </w:t>
      </w:r>
      <w:r w:rsidR="00567E97">
        <w:rPr>
          <w:lang w:eastAsia="en-US"/>
        </w:rPr>
        <w:t>MRE</w:t>
      </w:r>
      <w:r>
        <w:rPr>
          <w:lang w:eastAsia="en-US"/>
        </w:rPr>
        <w:t xml:space="preserve"> </w:t>
      </w:r>
      <w:r w:rsidR="00731956">
        <w:rPr>
          <w:lang w:eastAsia="en-US"/>
        </w:rPr>
        <w:t>described</w:t>
      </w:r>
      <w:r>
        <w:rPr>
          <w:lang w:eastAsia="en-US"/>
        </w:rPr>
        <w:t xml:space="preserve"> the model’s error </w:t>
      </w:r>
      <w:r w:rsidR="00731956">
        <w:rPr>
          <w:lang w:eastAsia="en-US"/>
        </w:rPr>
        <w:t>as a proportion of</w:t>
      </w:r>
      <w:r>
        <w:rPr>
          <w:lang w:eastAsia="en-US"/>
        </w:rPr>
        <w:t xml:space="preserve"> the ground truth and prediction</w:t>
      </w:r>
      <w:r w:rsidR="00731956">
        <w:rPr>
          <w:lang w:eastAsia="en-US"/>
        </w:rPr>
        <w:t xml:space="preserve"> values</w:t>
      </w:r>
      <w:r>
        <w:rPr>
          <w:lang w:eastAsia="en-US"/>
        </w:rPr>
        <w:t>, MSE provided information about</w:t>
      </w:r>
      <w:r w:rsidR="00DA384C">
        <w:rPr>
          <w:lang w:eastAsia="en-US"/>
        </w:rPr>
        <w:t xml:space="preserve"> the model’s performance when predicting for</w:t>
      </w:r>
      <w:r>
        <w:rPr>
          <w:lang w:eastAsia="en-US"/>
        </w:rPr>
        <w:t xml:space="preserve"> outliers. Combining the two metrics provided a comprehensive </w:t>
      </w:r>
      <w:r w:rsidR="00F2278C">
        <w:rPr>
          <w:lang w:eastAsia="en-US"/>
        </w:rPr>
        <w:t>measure</w:t>
      </w:r>
      <w:r>
        <w:rPr>
          <w:lang w:eastAsia="en-US"/>
        </w:rPr>
        <w:t xml:space="preserve"> of model performance.</w:t>
      </w:r>
      <w:r w:rsidR="009B71FA">
        <w:rPr>
          <w:lang w:eastAsia="en-US"/>
        </w:rPr>
        <w:t xml:space="preserve"> </w:t>
      </w:r>
    </w:p>
    <w:p w:rsidRPr="0090055A" w:rsidR="00730080" w:rsidP="00B54B6F" w:rsidRDefault="00730080" w14:paraId="189EFCFB" w14:textId="77777777">
      <w:pPr>
        <w:jc w:val="both"/>
        <w:rPr>
          <w:lang w:eastAsia="en-US"/>
        </w:rPr>
      </w:pPr>
    </w:p>
    <w:p w:rsidR="0015588A" w:rsidP="00B2735F" w:rsidRDefault="0070750D" w14:paraId="67895E93" w14:textId="3D7A78F2">
      <w:pPr>
        <w:pStyle w:val="Heading4"/>
        <w:jc w:val="both"/>
        <w:rPr>
          <w:ins w:author="Minh Bui" w:date="2025-10-16T16:26:00Z" w16du:dateUtc="2025-10-16T05:26:00Z" w:id="34"/>
          <w:lang w:eastAsia="en-US"/>
        </w:rPr>
      </w:pPr>
      <w:r>
        <w:t>5.</w:t>
      </w:r>
      <w:r w:rsidR="004C19CC">
        <w:t>4</w:t>
      </w:r>
      <w:r>
        <w:t xml:space="preserve">1 </w:t>
      </w:r>
      <w:r w:rsidR="0038072C">
        <w:t>Base Estimator</w:t>
      </w:r>
      <w:r w:rsidR="0090055A">
        <w:t xml:space="preserve"> </w:t>
      </w:r>
      <w:r>
        <w:t xml:space="preserve">Performance on Different Feature Subsets and Missing Data Removal Thresholds </w:t>
      </w:r>
      <w:r w:rsidR="0038072C">
        <w:t xml:space="preserve">for </w:t>
      </w:r>
      <w:r w:rsidR="00880E98">
        <w:t>Country-</w:t>
      </w:r>
      <w:r w:rsidR="00E719EA">
        <w:t>L</w:t>
      </w:r>
      <w:r w:rsidR="00880E98">
        <w:t xml:space="preserve">evel </w:t>
      </w:r>
      <w:r w:rsidR="00E719EA">
        <w:t>P</w:t>
      </w:r>
      <w:r w:rsidR="00880E98">
        <w:t>rediction</w:t>
      </w:r>
    </w:p>
    <w:p w:rsidRPr="007B2D28" w:rsidR="007B2D28" w:rsidP="007B2D28" w:rsidRDefault="007B2D28" w14:paraId="27F88F15" w14:textId="47A9E0E0">
      <w:pPr>
        <w:rPr>
          <w:rPrChange w:author="Minh Bui" w:date="2025-10-16T16:26:00Z" w16du:dateUtc="2025-10-16T05:26:00Z" w:id="35">
            <w:rPr>
              <w:lang w:eastAsia="en-US"/>
            </w:rPr>
          </w:rPrChange>
        </w:rPr>
        <w:pPrChange w:author="Minh Bui" w:date="2025-10-16T16:26:00Z" w16du:dateUtc="2025-10-16T05:26:00Z" w:id="36">
          <w:pPr>
            <w:pStyle w:val="Heading4"/>
            <w:jc w:val="both"/>
          </w:pPr>
        </w:pPrChange>
      </w:pPr>
      <w:ins w:author="Minh Bui" w:date="2025-10-16T16:26:00Z" w16du:dateUtc="2025-10-16T05:26:00Z" w:id="37">
        <w:r>
          <w:t xml:space="preserve">Leading sentence to explain what </w:t>
        </w:r>
        <w:proofErr w:type="gramStart"/>
        <w:r>
          <w:t>is country-level prediction</w:t>
        </w:r>
        <w:proofErr w:type="gramEnd"/>
        <w:r>
          <w:t>.</w:t>
        </w:r>
      </w:ins>
    </w:p>
    <w:p w:rsidR="009B71FA" w:rsidP="00DE4D2F" w:rsidRDefault="00A53848" w14:paraId="797CF626" w14:textId="7B749CC9">
      <w:pPr>
        <w:pStyle w:val="Heading5"/>
      </w:pPr>
      <w:r>
        <w:t>5.</w:t>
      </w:r>
      <w:r w:rsidR="004C19CC">
        <w:t>4</w:t>
      </w:r>
      <w:r>
        <w:t xml:space="preserve">11: </w:t>
      </w:r>
      <w:r w:rsidR="0038072C">
        <w:t>Random Forest</w:t>
      </w:r>
    </w:p>
    <w:p w:rsidR="00C91A4A" w:rsidP="00B54BB6" w:rsidRDefault="00B54BB6" w14:paraId="561DE7CF" w14:textId="11CB245F">
      <w:pPr>
        <w:jc w:val="both"/>
        <w:rPr>
          <w:lang w:eastAsia="en-US"/>
        </w:rPr>
      </w:pPr>
      <w:r>
        <w:rPr>
          <w:lang w:eastAsia="en-US"/>
        </w:rPr>
        <w:t xml:space="preserve">Random Forest models trained on different feature subsets </w:t>
      </w:r>
      <w:r w:rsidR="007C6318">
        <w:rPr>
          <w:lang w:eastAsia="en-US"/>
        </w:rPr>
        <w:t xml:space="preserve">generally </w:t>
      </w:r>
      <w:r>
        <w:rPr>
          <w:lang w:eastAsia="en-US"/>
        </w:rPr>
        <w:t>had similar performance</w:t>
      </w:r>
      <w:ins w:author="Minh Bui" w:date="2025-10-16T16:19:00Z" w16du:dateUtc="2025-10-16T05:19:00Z" w:id="38">
        <w:r w:rsidR="00CA0DE8">
          <w:rPr>
            <w:lang w:eastAsia="en-US"/>
          </w:rPr>
          <w:t xml:space="preserve"> on the test </w:t>
        </w:r>
        <w:r w:rsidR="00401F9E">
          <w:rPr>
            <w:lang w:eastAsia="en-US"/>
          </w:rPr>
          <w:t>set</w:t>
        </w:r>
      </w:ins>
      <w:r w:rsidR="00914C5F">
        <w:rPr>
          <w:lang w:eastAsia="en-US"/>
        </w:rPr>
        <w:t xml:space="preserve">, especially when </w:t>
      </w:r>
      <w:r w:rsidR="00B60A42">
        <w:rPr>
          <w:lang w:eastAsia="en-US"/>
        </w:rPr>
        <w:t>accounting for</w:t>
      </w:r>
      <w:r w:rsidR="007C6318">
        <w:rPr>
          <w:lang w:eastAsia="en-US"/>
        </w:rPr>
        <w:t xml:space="preserve"> </w:t>
      </w:r>
      <w:r w:rsidR="00914C5F">
        <w:rPr>
          <w:lang w:eastAsia="en-US"/>
        </w:rPr>
        <w:t>standard deviation in their performance (Figure 1</w:t>
      </w:r>
      <w:r w:rsidR="00744756">
        <w:rPr>
          <w:lang w:eastAsia="en-US"/>
        </w:rPr>
        <w:t>6</w:t>
      </w:r>
      <w:r w:rsidR="00914C5F">
        <w:rPr>
          <w:lang w:eastAsia="en-US"/>
        </w:rPr>
        <w:t xml:space="preserve">). The models’ </w:t>
      </w:r>
      <w:r w:rsidR="00567E97">
        <w:rPr>
          <w:lang w:eastAsia="en-US"/>
        </w:rPr>
        <w:t>MRE</w:t>
      </w:r>
      <w:r w:rsidR="00914C5F">
        <w:rPr>
          <w:lang w:eastAsia="en-US"/>
        </w:rPr>
        <w:t xml:space="preserve"> </w:t>
      </w:r>
      <w:r w:rsidR="00734540">
        <w:rPr>
          <w:lang w:eastAsia="en-US"/>
        </w:rPr>
        <w:t xml:space="preserve">and MSE </w:t>
      </w:r>
      <w:r w:rsidR="00914C5F">
        <w:rPr>
          <w:lang w:eastAsia="en-US"/>
        </w:rPr>
        <w:t xml:space="preserve">typically ranged </w:t>
      </w:r>
      <w:r w:rsidR="00734540">
        <w:rPr>
          <w:lang w:eastAsia="en-US"/>
        </w:rPr>
        <w:t>from</w:t>
      </w:r>
      <w:r w:rsidR="00914C5F">
        <w:rPr>
          <w:lang w:eastAsia="en-US"/>
        </w:rPr>
        <w:t xml:space="preserve"> 0.2</w:t>
      </w:r>
      <w:r w:rsidR="00C91A4A">
        <w:rPr>
          <w:lang w:eastAsia="en-US"/>
        </w:rPr>
        <w:t>5</w:t>
      </w:r>
      <w:r w:rsidR="00914C5F">
        <w:rPr>
          <w:lang w:eastAsia="en-US"/>
        </w:rPr>
        <w:t xml:space="preserve"> </w:t>
      </w:r>
      <w:r w:rsidR="00734540">
        <w:rPr>
          <w:lang w:eastAsia="en-US"/>
        </w:rPr>
        <w:t>to</w:t>
      </w:r>
      <w:r w:rsidR="00914C5F">
        <w:rPr>
          <w:lang w:eastAsia="en-US"/>
        </w:rPr>
        <w:t xml:space="preserve"> 0.3</w:t>
      </w:r>
      <w:r w:rsidR="00C91A4A">
        <w:rPr>
          <w:lang w:eastAsia="en-US"/>
        </w:rPr>
        <w:t>2</w:t>
      </w:r>
      <w:r w:rsidR="00914C5F">
        <w:rPr>
          <w:lang w:eastAsia="en-US"/>
        </w:rPr>
        <w:t xml:space="preserve"> </w:t>
      </w:r>
      <w:r w:rsidR="00734540">
        <w:rPr>
          <w:lang w:eastAsia="en-US"/>
        </w:rPr>
        <w:t xml:space="preserve">and 5,000 to 10,000 </w:t>
      </w:r>
      <w:r w:rsidR="00914C5F">
        <w:rPr>
          <w:lang w:eastAsia="en-US"/>
        </w:rPr>
        <w:t>across the different feature subsets</w:t>
      </w:r>
      <w:r w:rsidR="00734540">
        <w:rPr>
          <w:lang w:eastAsia="en-US"/>
        </w:rPr>
        <w:t xml:space="preserve">, respectively. </w:t>
      </w:r>
      <w:r>
        <w:rPr>
          <w:lang w:eastAsia="en-US"/>
        </w:rPr>
        <w:t>The exception was models trained</w:t>
      </w:r>
      <w:r w:rsidR="007461FE">
        <w:rPr>
          <w:lang w:eastAsia="en-US"/>
        </w:rPr>
        <w:t xml:space="preserve"> only</w:t>
      </w:r>
      <w:r>
        <w:rPr>
          <w:lang w:eastAsia="en-US"/>
        </w:rPr>
        <w:t xml:space="preserve"> on </w:t>
      </w:r>
      <w:r w:rsidR="00E27186">
        <w:rPr>
          <w:lang w:eastAsia="en-US"/>
        </w:rPr>
        <w:t xml:space="preserve">the ‘Correlation 0.8’ feature subset. </w:t>
      </w:r>
      <w:r>
        <w:rPr>
          <w:lang w:eastAsia="en-US"/>
        </w:rPr>
        <w:t>In this case, models had notably lower predictive performance</w:t>
      </w:r>
      <w:r w:rsidR="00914C5F">
        <w:rPr>
          <w:lang w:eastAsia="en-US"/>
        </w:rPr>
        <w:t>, with mean relative error at least 0.5 and MSE at least 28,000.</w:t>
      </w:r>
      <w:r w:rsidR="00C91A4A">
        <w:rPr>
          <w:lang w:eastAsia="en-US"/>
        </w:rPr>
        <w:t xml:space="preserve"> </w:t>
      </w:r>
      <w:r w:rsidR="00771D44">
        <w:rPr>
          <w:lang w:eastAsia="en-US"/>
        </w:rPr>
        <w:t xml:space="preserve">Models trained on the </w:t>
      </w:r>
      <w:r w:rsidR="00E80AD5">
        <w:rPr>
          <w:lang w:eastAsia="en-US"/>
        </w:rPr>
        <w:t xml:space="preserve">‘Correlation 0.7’ </w:t>
      </w:r>
      <w:r w:rsidR="00771D44">
        <w:rPr>
          <w:lang w:eastAsia="en-US"/>
        </w:rPr>
        <w:t xml:space="preserve">feature subset generally had the second largest errors across both metrics. </w:t>
      </w:r>
    </w:p>
    <w:p w:rsidR="00C91A4A" w:rsidP="00B54BB6" w:rsidRDefault="00C91A4A" w14:paraId="0601201D" w14:textId="77777777">
      <w:pPr>
        <w:jc w:val="both"/>
        <w:rPr>
          <w:lang w:eastAsia="en-US"/>
        </w:rPr>
      </w:pPr>
    </w:p>
    <w:p w:rsidR="007C6318" w:rsidP="00B54BB6" w:rsidRDefault="00C91A4A" w14:paraId="7BA963FB" w14:textId="05FBD2F5">
      <w:pPr>
        <w:jc w:val="both"/>
        <w:rPr>
          <w:lang w:eastAsia="en-US"/>
        </w:rPr>
      </w:pPr>
      <w:r>
        <w:rPr>
          <w:lang w:eastAsia="en-US"/>
        </w:rPr>
        <w:t xml:space="preserve">The </w:t>
      </w:r>
      <w:r w:rsidR="00CC3DCC">
        <w:rPr>
          <w:lang w:eastAsia="en-US"/>
        </w:rPr>
        <w:t xml:space="preserve">Random Forest </w:t>
      </w:r>
      <w:r>
        <w:rPr>
          <w:lang w:eastAsia="en-US"/>
        </w:rPr>
        <w:t>model</w:t>
      </w:r>
      <w:r w:rsidR="00D27504">
        <w:rPr>
          <w:lang w:eastAsia="en-US"/>
        </w:rPr>
        <w:t>s</w:t>
      </w:r>
      <w:r>
        <w:rPr>
          <w:lang w:eastAsia="en-US"/>
        </w:rPr>
        <w:t xml:space="preserve"> with the lowest </w:t>
      </w:r>
      <w:r w:rsidR="00567E97">
        <w:rPr>
          <w:lang w:eastAsia="en-US"/>
        </w:rPr>
        <w:t>MRE</w:t>
      </w:r>
      <w:r>
        <w:rPr>
          <w:lang w:eastAsia="en-US"/>
        </w:rPr>
        <w:t xml:space="preserve"> (0.25) w</w:t>
      </w:r>
      <w:r w:rsidR="00D27504">
        <w:rPr>
          <w:lang w:eastAsia="en-US"/>
        </w:rPr>
        <w:t xml:space="preserve">ere </w:t>
      </w:r>
      <w:r>
        <w:rPr>
          <w:lang w:eastAsia="en-US"/>
        </w:rPr>
        <w:t>trained on data</w:t>
      </w:r>
      <w:r w:rsidR="00433A16">
        <w:rPr>
          <w:lang w:eastAsia="en-US"/>
        </w:rPr>
        <w:t>sets formed</w:t>
      </w:r>
      <w:r>
        <w:rPr>
          <w:lang w:eastAsia="en-US"/>
        </w:rPr>
        <w:t xml:space="preserve"> without feature selection and with a missing data threshold of 90%</w:t>
      </w:r>
      <w:ins w:author="Minh Bui" w:date="2025-10-16T16:22:00Z" w16du:dateUtc="2025-10-16T05:22:00Z" w:id="39">
        <w:r w:rsidR="003873FD">
          <w:rPr>
            <w:lang w:eastAsia="en-US"/>
          </w:rPr>
          <w:t xml:space="preserve"> (Figure 16a)</w:t>
        </w:r>
      </w:ins>
      <w:r>
        <w:rPr>
          <w:lang w:eastAsia="en-US"/>
        </w:rPr>
        <w:t>. However, the model</w:t>
      </w:r>
      <w:r w:rsidR="00682890">
        <w:rPr>
          <w:lang w:eastAsia="en-US"/>
        </w:rPr>
        <w:t>s</w:t>
      </w:r>
      <w:r>
        <w:rPr>
          <w:lang w:eastAsia="en-US"/>
        </w:rPr>
        <w:t xml:space="preserve"> with the lowest MSE (4,986) </w:t>
      </w:r>
      <w:r w:rsidR="00682890">
        <w:rPr>
          <w:lang w:eastAsia="en-US"/>
        </w:rPr>
        <w:t>were</w:t>
      </w:r>
      <w:r>
        <w:rPr>
          <w:lang w:eastAsia="en-US"/>
        </w:rPr>
        <w:t xml:space="preserve"> trained on the subset of features hand-picked from the literature and with a missing data threshold of 85%</w:t>
      </w:r>
      <w:ins w:author="Minh Bui" w:date="2025-10-16T16:22:00Z" w16du:dateUtc="2025-10-16T05:22:00Z" w:id="40">
        <w:r w:rsidR="003873FD">
          <w:rPr>
            <w:lang w:eastAsia="en-US"/>
          </w:rPr>
          <w:t xml:space="preserve"> (Figure 16b)</w:t>
        </w:r>
      </w:ins>
      <w:r>
        <w:rPr>
          <w:lang w:eastAsia="en-US"/>
        </w:rPr>
        <w:t xml:space="preserve">. </w:t>
      </w:r>
      <w:r w:rsidR="00EC409D">
        <w:rPr>
          <w:lang w:eastAsia="en-US"/>
        </w:rPr>
        <w:t>The</w:t>
      </w:r>
      <w:r>
        <w:rPr>
          <w:lang w:eastAsia="en-US"/>
        </w:rPr>
        <w:t xml:space="preserve"> </w:t>
      </w:r>
      <w:r w:rsidR="004D217D">
        <w:rPr>
          <w:lang w:eastAsia="en-US"/>
        </w:rPr>
        <w:t>set</w:t>
      </w:r>
      <w:r w:rsidR="002945E7">
        <w:rPr>
          <w:lang w:eastAsia="en-US"/>
        </w:rPr>
        <w:t xml:space="preserve"> </w:t>
      </w:r>
      <w:r w:rsidR="004D217D">
        <w:rPr>
          <w:lang w:eastAsia="en-US"/>
        </w:rPr>
        <w:t>of features hand-picked from the literature was</w:t>
      </w:r>
      <w:r w:rsidR="002945E7">
        <w:rPr>
          <w:lang w:eastAsia="en-US"/>
        </w:rPr>
        <w:t xml:space="preserve"> most consistently </w:t>
      </w:r>
      <w:r w:rsidR="00EC409D">
        <w:rPr>
          <w:lang w:eastAsia="en-US"/>
        </w:rPr>
        <w:t>associated</w:t>
      </w:r>
      <w:r w:rsidR="002945E7">
        <w:rPr>
          <w:lang w:eastAsia="en-US"/>
        </w:rPr>
        <w:t xml:space="preserve"> with low </w:t>
      </w:r>
      <w:r>
        <w:rPr>
          <w:lang w:eastAsia="en-US"/>
        </w:rPr>
        <w:t>MSE</w:t>
      </w:r>
      <w:r w:rsidR="004D217D">
        <w:rPr>
          <w:lang w:eastAsia="en-US"/>
        </w:rPr>
        <w:t xml:space="preserve"> scores</w:t>
      </w:r>
      <w:r w:rsidR="006E6AE8">
        <w:rPr>
          <w:lang w:eastAsia="en-US"/>
        </w:rPr>
        <w:t>, and to a lesser degree low MRE</w:t>
      </w:r>
      <w:r w:rsidR="004D217D">
        <w:rPr>
          <w:lang w:eastAsia="en-US"/>
        </w:rPr>
        <w:t xml:space="preserve"> scores. </w:t>
      </w:r>
      <w:r w:rsidR="007C6318">
        <w:rPr>
          <w:lang w:eastAsia="en-US"/>
        </w:rPr>
        <w:t xml:space="preserve">Thus, models trained on </w:t>
      </w:r>
      <w:r w:rsidR="004D217D">
        <w:rPr>
          <w:lang w:eastAsia="en-US"/>
        </w:rPr>
        <w:t xml:space="preserve">this feature subset </w:t>
      </w:r>
      <w:r w:rsidR="007C6318">
        <w:rPr>
          <w:lang w:eastAsia="en-US"/>
        </w:rPr>
        <w:t xml:space="preserve">may have </w:t>
      </w:r>
      <w:r w:rsidR="006E6AE8">
        <w:rPr>
          <w:lang w:eastAsia="en-US"/>
        </w:rPr>
        <w:t xml:space="preserve">had </w:t>
      </w:r>
      <w:r w:rsidR="007C6318">
        <w:rPr>
          <w:lang w:eastAsia="en-US"/>
        </w:rPr>
        <w:t>less outlier-induced error.</w:t>
      </w:r>
    </w:p>
    <w:p w:rsidR="00157111" w:rsidP="00B54BB6" w:rsidRDefault="00157111" w14:paraId="5A71E758" w14:textId="77777777">
      <w:pPr>
        <w:jc w:val="both"/>
        <w:rPr>
          <w:lang w:eastAsia="en-US"/>
        </w:rPr>
      </w:pPr>
    </w:p>
    <w:p w:rsidR="00B54BB6" w:rsidP="00B54BB6" w:rsidRDefault="006B65AA" w14:paraId="38E8AAD8" w14:textId="710FFEB8">
      <w:pPr>
        <w:jc w:val="both"/>
        <w:rPr>
          <w:lang w:eastAsia="en-US"/>
        </w:rPr>
      </w:pPr>
      <w:r>
        <w:rPr>
          <w:lang w:eastAsia="en-US"/>
        </w:rPr>
        <w:t>The</w:t>
      </w:r>
      <w:r w:rsidR="007C6318">
        <w:rPr>
          <w:lang w:eastAsia="en-US"/>
        </w:rPr>
        <w:t xml:space="preserve"> </w:t>
      </w:r>
      <w:r w:rsidR="00AD2B42">
        <w:rPr>
          <w:lang w:eastAsia="en-US"/>
        </w:rPr>
        <w:t xml:space="preserve">relative ordering of best to worst performing missing data threshold </w:t>
      </w:r>
      <w:r w:rsidR="007C6318">
        <w:rPr>
          <w:lang w:eastAsia="en-US"/>
        </w:rPr>
        <w:t xml:space="preserve">changed when considering MSE versus </w:t>
      </w:r>
      <w:r w:rsidR="00567E97">
        <w:rPr>
          <w:lang w:eastAsia="en-US"/>
        </w:rPr>
        <w:t>MRE</w:t>
      </w:r>
      <w:r w:rsidR="007C6318">
        <w:rPr>
          <w:lang w:eastAsia="en-US"/>
        </w:rPr>
        <w:t>. For example,</w:t>
      </w:r>
      <w:r w:rsidR="00914C5F">
        <w:rPr>
          <w:lang w:eastAsia="en-US"/>
        </w:rPr>
        <w:t xml:space="preserve"> </w:t>
      </w:r>
      <w:r w:rsidR="009853AE">
        <w:rPr>
          <w:lang w:eastAsia="en-US"/>
        </w:rPr>
        <w:t>Random Forest models</w:t>
      </w:r>
      <w:r w:rsidR="00914C5F">
        <w:rPr>
          <w:lang w:eastAsia="en-US"/>
        </w:rPr>
        <w:t xml:space="preserve"> trained on a missing data threshold of 85%</w:t>
      </w:r>
      <w:r w:rsidR="007C6318">
        <w:rPr>
          <w:lang w:eastAsia="en-US"/>
        </w:rPr>
        <w:t xml:space="preserve"> typically</w:t>
      </w:r>
      <w:r w:rsidR="00914C5F">
        <w:rPr>
          <w:lang w:eastAsia="en-US"/>
        </w:rPr>
        <w:t xml:space="preserve"> had </w:t>
      </w:r>
      <w:r w:rsidR="007C6318">
        <w:rPr>
          <w:lang w:eastAsia="en-US"/>
        </w:rPr>
        <w:t>higher</w:t>
      </w:r>
      <w:r w:rsidR="00914C5F">
        <w:rPr>
          <w:lang w:eastAsia="en-US"/>
        </w:rPr>
        <w:t xml:space="preserve"> </w:t>
      </w:r>
      <w:r w:rsidR="00567E97">
        <w:rPr>
          <w:lang w:eastAsia="en-US"/>
        </w:rPr>
        <w:t>MRE</w:t>
      </w:r>
      <w:r w:rsidR="00914C5F">
        <w:rPr>
          <w:lang w:eastAsia="en-US"/>
        </w:rPr>
        <w:t xml:space="preserve"> than </w:t>
      </w:r>
      <w:r w:rsidR="007C6318">
        <w:rPr>
          <w:lang w:eastAsia="en-US"/>
        </w:rPr>
        <w:t>models trained on</w:t>
      </w:r>
      <w:r w:rsidR="00914C5F">
        <w:rPr>
          <w:lang w:eastAsia="en-US"/>
        </w:rPr>
        <w:t xml:space="preserve"> higher missing data threshold</w:t>
      </w:r>
      <w:r w:rsidR="00DF46BE">
        <w:rPr>
          <w:lang w:eastAsia="en-US"/>
        </w:rPr>
        <w:t xml:space="preserve">s. Additionally, models trained with no missing data removal had the lowest, or tied for the lowest, </w:t>
      </w:r>
      <w:r w:rsidR="00567E97">
        <w:rPr>
          <w:lang w:eastAsia="en-US"/>
        </w:rPr>
        <w:t>MRE</w:t>
      </w:r>
      <w:r w:rsidR="00DF46BE">
        <w:rPr>
          <w:lang w:eastAsia="en-US"/>
        </w:rPr>
        <w:t xml:space="preserve">. </w:t>
      </w:r>
      <w:r w:rsidR="007C6318">
        <w:rPr>
          <w:lang w:eastAsia="en-US"/>
        </w:rPr>
        <w:t xml:space="preserve">In contrast, models trained with a missing data threshold of 85% had both the highest and lowest MSE scores, depending on the feature selection method. The same applied for </w:t>
      </w:r>
      <w:r w:rsidR="0033149C">
        <w:rPr>
          <w:lang w:eastAsia="en-US"/>
        </w:rPr>
        <w:t>no</w:t>
      </w:r>
      <w:r w:rsidR="007C6318">
        <w:rPr>
          <w:lang w:eastAsia="en-US"/>
        </w:rPr>
        <w:t xml:space="preserve"> missing data </w:t>
      </w:r>
      <w:r w:rsidR="0033149C">
        <w:rPr>
          <w:lang w:eastAsia="en-US"/>
        </w:rPr>
        <w:t xml:space="preserve">removal. </w:t>
      </w:r>
      <w:r w:rsidR="00DF46BE">
        <w:rPr>
          <w:lang w:eastAsia="en-US"/>
        </w:rPr>
        <w:t>However, th</w:t>
      </w:r>
      <w:r w:rsidR="002832A5">
        <w:rPr>
          <w:lang w:eastAsia="en-US"/>
        </w:rPr>
        <w:t>ese</w:t>
      </w:r>
      <w:r w:rsidR="00DF46BE">
        <w:rPr>
          <w:lang w:eastAsia="en-US"/>
        </w:rPr>
        <w:t xml:space="preserve"> </w:t>
      </w:r>
      <w:r w:rsidR="007C6318">
        <w:rPr>
          <w:lang w:eastAsia="en-US"/>
        </w:rPr>
        <w:t>comparison</w:t>
      </w:r>
      <w:r w:rsidR="002832A5">
        <w:rPr>
          <w:lang w:eastAsia="en-US"/>
        </w:rPr>
        <w:t>s</w:t>
      </w:r>
      <w:r w:rsidR="00DF46BE">
        <w:rPr>
          <w:lang w:eastAsia="en-US"/>
        </w:rPr>
        <w:t xml:space="preserve"> must be taken with caution, as the standard deviation in </w:t>
      </w:r>
      <w:r w:rsidR="007C6318">
        <w:rPr>
          <w:lang w:eastAsia="en-US"/>
        </w:rPr>
        <w:t>both</w:t>
      </w:r>
      <w:r w:rsidR="00DF46BE">
        <w:rPr>
          <w:lang w:eastAsia="en-US"/>
        </w:rPr>
        <w:t xml:space="preserve"> </w:t>
      </w:r>
      <w:r w:rsidR="007C6318">
        <w:rPr>
          <w:lang w:eastAsia="en-US"/>
        </w:rPr>
        <w:t>error metrics</w:t>
      </w:r>
      <w:r w:rsidR="00DF46BE">
        <w:rPr>
          <w:lang w:eastAsia="en-US"/>
        </w:rPr>
        <w:t xml:space="preserve"> always overlapped with </w:t>
      </w:r>
      <w:r w:rsidR="00E80AD5">
        <w:rPr>
          <w:lang w:eastAsia="en-US"/>
        </w:rPr>
        <w:t>that</w:t>
      </w:r>
      <w:r w:rsidR="00DF46BE">
        <w:rPr>
          <w:lang w:eastAsia="en-US"/>
        </w:rPr>
        <w:t xml:space="preserve"> of models trained </w:t>
      </w:r>
      <w:r w:rsidR="00E80AD5">
        <w:rPr>
          <w:lang w:eastAsia="en-US"/>
        </w:rPr>
        <w:t>on</w:t>
      </w:r>
      <w:r w:rsidR="00DF46BE">
        <w:rPr>
          <w:lang w:eastAsia="en-US"/>
        </w:rPr>
        <w:t xml:space="preserve"> other thresholds</w:t>
      </w:r>
      <w:r w:rsidR="00771D44">
        <w:rPr>
          <w:lang w:eastAsia="en-US"/>
        </w:rPr>
        <w:t>.</w:t>
      </w:r>
    </w:p>
    <w:p w:rsidRPr="00B54BB6" w:rsidR="00730080" w:rsidP="00B54BB6" w:rsidRDefault="00730080" w14:paraId="7E8C0927" w14:textId="77777777">
      <w:pPr>
        <w:jc w:val="both"/>
        <w:rPr>
          <w:lang w:eastAsia="en-US"/>
        </w:rPr>
      </w:pPr>
    </w:p>
    <w:p w:rsidR="00C42539" w:rsidP="00C42539" w:rsidRDefault="00237CFD" w14:paraId="46B24C82" w14:textId="3A3624F1">
      <w:pPr>
        <w:jc w:val="center"/>
        <w:rPr>
          <w:lang w:eastAsia="en-US"/>
        </w:rPr>
      </w:pPr>
      <w:r>
        <w:rPr>
          <w:noProof/>
          <w14:ligatures w14:val="standardContextual"/>
        </w:rPr>
        <mc:AlternateContent>
          <mc:Choice Requires="wps">
            <w:drawing>
              <wp:anchor distT="0" distB="0" distL="114300" distR="114300" simplePos="0" relativeHeight="251658247" behindDoc="0" locked="0" layoutInCell="1" allowOverlap="1" wp14:anchorId="4F9D0472" wp14:editId="3A54B56E">
                <wp:simplePos x="0" y="0"/>
                <wp:positionH relativeFrom="column">
                  <wp:posOffset>-267665</wp:posOffset>
                </wp:positionH>
                <wp:positionV relativeFrom="paragraph">
                  <wp:posOffset>-62818</wp:posOffset>
                </wp:positionV>
                <wp:extent cx="338400" cy="323133"/>
                <wp:effectExtent l="0" t="0" r="0" b="0"/>
                <wp:wrapNone/>
                <wp:docPr id="190671285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1A8E6C45"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8C7729">
              <v:shape id="_x0000_s1036" style="position:absolute;left:0;text-align:left;margin-left:-21.1pt;margin-top:-4.95pt;width:26.65pt;height:25.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dV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" w14:anchorId="4F9D0472">
                <v:textbox>
                  <w:txbxContent>
                    <w:p w:rsidR="00B54BB6" w:rsidP="00B54BB6" w:rsidRDefault="00B54BB6" w14:paraId="14A84895" w14:textId="77777777">
                      <w:r>
                        <w:t>a)</w:t>
                      </w:r>
                    </w:p>
                  </w:txbxContent>
                </v:textbox>
              </v:shape>
            </w:pict>
          </mc:Fallback>
        </mc:AlternateContent>
      </w:r>
      <w:commentRangeStart w:id="41"/>
      <w:r w:rsidRPr="005B6F5A" w:rsidR="005B6F5A">
        <w:rPr>
          <w:noProof/>
          <w:lang w:eastAsia="en-US"/>
        </w:rPr>
        <w:drawing>
          <wp:inline distT="0" distB="0" distL="0" distR="0" wp14:anchorId="6C6DCCDF" wp14:editId="641A098B">
            <wp:extent cx="5815914" cy="2094786"/>
            <wp:effectExtent l="0" t="0" r="1270" b="1270"/>
            <wp:docPr id="19219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5163" name=""/>
                    <pic:cNvPicPr/>
                  </pic:nvPicPr>
                  <pic:blipFill>
                    <a:blip r:embed="rId25"/>
                    <a:stretch>
                      <a:fillRect/>
                    </a:stretch>
                  </pic:blipFill>
                  <pic:spPr>
                    <a:xfrm>
                      <a:off x="0" y="0"/>
                      <a:ext cx="5815914" cy="2094786"/>
                    </a:xfrm>
                    <a:prstGeom prst="rect">
                      <a:avLst/>
                    </a:prstGeom>
                  </pic:spPr>
                </pic:pic>
              </a:graphicData>
            </a:graphic>
          </wp:inline>
        </w:drawing>
      </w:r>
      <w:commentRangeEnd w:id="41"/>
      <w:r w:rsidR="008136CD">
        <w:rPr>
          <w:rStyle w:val="CommentReference"/>
        </w:rPr>
        <w:commentReference w:id="41"/>
      </w:r>
    </w:p>
    <w:p w:rsidR="00DE4D2F" w:rsidP="00FF7632" w:rsidRDefault="00C42539" w14:paraId="75DF919F" w14:textId="4A341608">
      <w:pPr>
        <w:jc w:val="center"/>
        <w:rPr>
          <w:lang w:eastAsia="en-US"/>
        </w:rPr>
      </w:pPr>
      <w:r>
        <w:rPr>
          <w:noProof/>
          <w14:ligatures w14:val="standardContextual"/>
        </w:rPr>
        <mc:AlternateContent>
          <mc:Choice Requires="wps">
            <w:drawing>
              <wp:anchor distT="0" distB="0" distL="114300" distR="114300" simplePos="0" relativeHeight="251658262" behindDoc="0" locked="0" layoutInCell="1" allowOverlap="1" wp14:anchorId="0B184737" wp14:editId="3F15334C">
                <wp:simplePos x="0" y="0"/>
                <wp:positionH relativeFrom="column">
                  <wp:posOffset>-250293</wp:posOffset>
                </wp:positionH>
                <wp:positionV relativeFrom="paragraph">
                  <wp:posOffset>-48946</wp:posOffset>
                </wp:positionV>
                <wp:extent cx="338400" cy="323133"/>
                <wp:effectExtent l="0" t="0" r="0" b="0"/>
                <wp:wrapNone/>
                <wp:docPr id="207498447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695C7874"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CF2252">
              <v:shape id="_x0000_s1037" style="position:absolute;left:0;text-align:left;margin-left:-19.7pt;margin-top:-3.85pt;width:26.65pt;height:25.4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iA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" w14:anchorId="0B184737">
                <v:textbox>
                  <w:txbxContent>
                    <w:p w:rsidR="00B54BB6" w:rsidP="00B54BB6" w:rsidRDefault="00B54BB6" w14:paraId="1A794326" w14:textId="77777777">
                      <w:r>
                        <w:t>b)</w:t>
                      </w:r>
                    </w:p>
                  </w:txbxContent>
                </v:textbox>
              </v:shape>
            </w:pict>
          </mc:Fallback>
        </mc:AlternateContent>
      </w:r>
      <w:r w:rsidRPr="00237CFD" w:rsidR="00237CFD">
        <w:rPr>
          <w:noProof/>
          <w:lang w:eastAsia="en-US"/>
        </w:rPr>
        <w:drawing>
          <wp:inline distT="0" distB="0" distL="0" distR="0" wp14:anchorId="78A88E99" wp14:editId="32A1224A">
            <wp:extent cx="5425876" cy="2103382"/>
            <wp:effectExtent l="0" t="0" r="0" b="5080"/>
            <wp:docPr id="27559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7923" name=""/>
                    <pic:cNvPicPr/>
                  </pic:nvPicPr>
                  <pic:blipFill>
                    <a:blip r:embed="rId26"/>
                    <a:stretch>
                      <a:fillRect/>
                    </a:stretch>
                  </pic:blipFill>
                  <pic:spPr>
                    <a:xfrm>
                      <a:off x="0" y="0"/>
                      <a:ext cx="5468236" cy="2119803"/>
                    </a:xfrm>
                    <a:prstGeom prst="rect">
                      <a:avLst/>
                    </a:prstGeom>
                  </pic:spPr>
                </pic:pic>
              </a:graphicData>
            </a:graphic>
          </wp:inline>
        </w:drawing>
      </w:r>
      <w:r w:rsidRPr="007F6D42" w:rsidR="007F6D42">
        <w:rPr>
          <w:lang w:eastAsia="en-US"/>
        </w:rPr>
        <w:t xml:space="preserve"> </w:t>
      </w:r>
    </w:p>
    <w:p w:rsidRPr="00730080" w:rsidR="006E3124" w:rsidP="006E3124" w:rsidRDefault="00B54BB6" w14:paraId="1B7066EA" w14:textId="762C99A4">
      <w:pPr>
        <w:jc w:val="both"/>
        <w:rPr>
          <w:sz w:val="22"/>
          <w:szCs w:val="22"/>
          <w:lang w:eastAsia="en-US"/>
        </w:rPr>
      </w:pPr>
      <w:r w:rsidRPr="00730080">
        <w:rPr>
          <w:b/>
          <w:bCs/>
          <w:sz w:val="22"/>
          <w:szCs w:val="22"/>
          <w:lang w:eastAsia="en-US"/>
        </w:rPr>
        <w:t>Figure 1</w:t>
      </w:r>
      <w:r w:rsidR="00744756">
        <w:rPr>
          <w:b/>
          <w:bCs/>
          <w:sz w:val="22"/>
          <w:szCs w:val="22"/>
          <w:lang w:eastAsia="en-US"/>
        </w:rPr>
        <w:t>6</w:t>
      </w:r>
      <w:r w:rsidRPr="00730080">
        <w:rPr>
          <w:b/>
          <w:bCs/>
          <w:sz w:val="22"/>
          <w:szCs w:val="22"/>
          <w:lang w:eastAsia="en-US"/>
        </w:rPr>
        <w:t>:</w:t>
      </w:r>
      <w:r w:rsidRPr="00730080">
        <w:rPr>
          <w:sz w:val="22"/>
          <w:szCs w:val="22"/>
          <w:lang w:eastAsia="en-US"/>
        </w:rPr>
        <w:t xml:space="preserve"> </w:t>
      </w:r>
      <w:r w:rsidRPr="00730080" w:rsidR="00B35C5E">
        <w:rPr>
          <w:sz w:val="22"/>
          <w:szCs w:val="22"/>
          <w:lang w:eastAsia="en-US"/>
        </w:rPr>
        <w:t xml:space="preserve">a) Mean relative error and b) mean-squared error </w:t>
      </w:r>
      <w:r w:rsidRPr="00730080">
        <w:rPr>
          <w:sz w:val="22"/>
          <w:szCs w:val="22"/>
          <w:lang w:eastAsia="en-US"/>
        </w:rPr>
        <w:t xml:space="preserve">for Random Forest base estimators fit on different feature subsets and missing data thresholds for </w:t>
      </w:r>
      <w:r w:rsidRPr="00730080" w:rsidR="00880E98">
        <w:rPr>
          <w:sz w:val="22"/>
          <w:szCs w:val="22"/>
          <w:lang w:eastAsia="en-US"/>
        </w:rPr>
        <w:t>country-level prediction</w:t>
      </w:r>
      <w:r w:rsidRPr="00730080">
        <w:rPr>
          <w:sz w:val="22"/>
          <w:szCs w:val="22"/>
          <w:lang w:eastAsia="en-US"/>
        </w:rPr>
        <w:t>.</w:t>
      </w:r>
    </w:p>
    <w:p w:rsidR="006E3124" w:rsidP="006E3124" w:rsidRDefault="006E3124" w14:paraId="0EA1A818" w14:textId="7A3657B1">
      <w:pPr>
        <w:jc w:val="both"/>
        <w:rPr>
          <w:lang w:eastAsia="en-US"/>
        </w:rPr>
      </w:pPr>
    </w:p>
    <w:p w:rsidR="0038072C" w:rsidP="0038072C" w:rsidRDefault="0038072C" w14:paraId="6912531E" w14:textId="498FE167">
      <w:pPr>
        <w:pStyle w:val="Heading5"/>
      </w:pPr>
      <w:r>
        <w:t>5.</w:t>
      </w:r>
      <w:r w:rsidR="004C19CC">
        <w:t>4</w:t>
      </w:r>
      <w:r>
        <w:t xml:space="preserve">12: </w:t>
      </w:r>
      <w:proofErr w:type="spellStart"/>
      <w:r>
        <w:t>XGBoost</w:t>
      </w:r>
      <w:proofErr w:type="spellEnd"/>
    </w:p>
    <w:p w:rsidR="00E80AD5" w:rsidP="00E80AD5" w:rsidRDefault="00681EF0" w14:paraId="75500CD4" w14:textId="1BBC18C3">
      <w:pPr>
        <w:jc w:val="both"/>
        <w:rPr>
          <w:lang w:eastAsia="en-US"/>
        </w:rPr>
      </w:pPr>
      <w:r>
        <w:rPr>
          <w:lang w:eastAsia="en-US"/>
        </w:rPr>
        <w:t xml:space="preserve">The </w:t>
      </w:r>
      <w:proofErr w:type="spellStart"/>
      <w:r w:rsidR="00E80AD5">
        <w:rPr>
          <w:lang w:eastAsia="en-US"/>
        </w:rPr>
        <w:t>XGBoost</w:t>
      </w:r>
      <w:proofErr w:type="spellEnd"/>
      <w:r w:rsidR="00E80AD5">
        <w:rPr>
          <w:lang w:eastAsia="en-US"/>
        </w:rPr>
        <w:t xml:space="preserve"> </w:t>
      </w:r>
      <w:r w:rsidR="00585AE0">
        <w:rPr>
          <w:lang w:eastAsia="en-US"/>
        </w:rPr>
        <w:t>models</w:t>
      </w:r>
      <w:r w:rsidR="00E80AD5">
        <w:rPr>
          <w:lang w:eastAsia="en-US"/>
        </w:rPr>
        <w:t xml:space="preserve"> had similar trends in their performance as the Random Forest </w:t>
      </w:r>
      <w:r w:rsidR="00585AE0">
        <w:rPr>
          <w:lang w:eastAsia="en-US"/>
        </w:rPr>
        <w:t>models</w:t>
      </w:r>
      <w:r w:rsidR="00A80CBA">
        <w:rPr>
          <w:lang w:eastAsia="en-US"/>
        </w:rPr>
        <w:t xml:space="preserve"> </w:t>
      </w:r>
      <w:r w:rsidR="00E80AD5">
        <w:rPr>
          <w:lang w:eastAsia="en-US"/>
        </w:rPr>
        <w:t>(Figure 1</w:t>
      </w:r>
      <w:r w:rsidR="00744756">
        <w:rPr>
          <w:lang w:eastAsia="en-US"/>
        </w:rPr>
        <w:t>7</w:t>
      </w:r>
      <w:r w:rsidR="00E80AD5">
        <w:rPr>
          <w:lang w:eastAsia="en-US"/>
        </w:rPr>
        <w:t xml:space="preserve">). For example, </w:t>
      </w:r>
      <w:r w:rsidR="00A2092E">
        <w:rPr>
          <w:lang w:eastAsia="en-US"/>
        </w:rPr>
        <w:t xml:space="preserve">the </w:t>
      </w:r>
      <w:proofErr w:type="spellStart"/>
      <w:r w:rsidR="00E80AD5">
        <w:rPr>
          <w:lang w:eastAsia="en-US"/>
        </w:rPr>
        <w:t>XGBoost</w:t>
      </w:r>
      <w:proofErr w:type="spellEnd"/>
      <w:r w:rsidR="00E80AD5">
        <w:rPr>
          <w:lang w:eastAsia="en-US"/>
        </w:rPr>
        <w:t xml:space="preserve"> </w:t>
      </w:r>
      <w:r w:rsidR="00585AE0">
        <w:rPr>
          <w:lang w:eastAsia="en-US"/>
        </w:rPr>
        <w:t>models</w:t>
      </w:r>
      <w:r w:rsidR="00E80AD5">
        <w:rPr>
          <w:lang w:eastAsia="en-US"/>
        </w:rPr>
        <w:t xml:space="preserve"> </w:t>
      </w:r>
      <w:r w:rsidR="00DA2835">
        <w:rPr>
          <w:lang w:eastAsia="en-US"/>
        </w:rPr>
        <w:t>also</w:t>
      </w:r>
      <w:r w:rsidR="00E80AD5">
        <w:rPr>
          <w:lang w:eastAsia="en-US"/>
        </w:rPr>
        <w:t xml:space="preserve"> </w:t>
      </w:r>
      <w:r w:rsidR="001B75C7">
        <w:rPr>
          <w:lang w:eastAsia="en-US"/>
        </w:rPr>
        <w:t>incurred</w:t>
      </w:r>
      <w:r w:rsidR="00E80AD5">
        <w:rPr>
          <w:lang w:eastAsia="en-US"/>
        </w:rPr>
        <w:t xml:space="preserve"> the</w:t>
      </w:r>
      <w:r w:rsidR="00DA2835">
        <w:rPr>
          <w:lang w:eastAsia="en-US"/>
        </w:rPr>
        <w:t>ir</w:t>
      </w:r>
      <w:r w:rsidR="00E80AD5">
        <w:rPr>
          <w:lang w:eastAsia="en-US"/>
        </w:rPr>
        <w:t xml:space="preserve"> </w:t>
      </w:r>
      <w:r w:rsidR="00DA2835">
        <w:rPr>
          <w:lang w:eastAsia="en-US"/>
        </w:rPr>
        <w:t xml:space="preserve">highest MRE and MSE </w:t>
      </w:r>
      <w:del w:author="Minh Bui" w:date="2025-10-16T16:23:00Z" w16du:dateUtc="2025-10-16T05:23:00Z" w:id="42">
        <w:r w:rsidDel="009D701F" w:rsidR="00DA2835">
          <w:rPr>
            <w:lang w:eastAsia="en-US"/>
          </w:rPr>
          <w:delText>scores</w:delText>
        </w:r>
        <w:r w:rsidDel="009D701F" w:rsidR="00E80AD5">
          <w:rPr>
            <w:lang w:eastAsia="en-US"/>
          </w:rPr>
          <w:delText xml:space="preserve"> </w:delText>
        </w:r>
      </w:del>
      <w:r w:rsidR="00E80AD5">
        <w:rPr>
          <w:lang w:eastAsia="en-US"/>
        </w:rPr>
        <w:t xml:space="preserve">when trained on the ‘Correlation 0.8’ feature subset. </w:t>
      </w:r>
      <w:r w:rsidR="00B2536E">
        <w:rPr>
          <w:lang w:eastAsia="en-US"/>
        </w:rPr>
        <w:t>Additionally, they generally had the second highest error in both metrics when trained on the ‘Correlation 0.7’ feature subset</w:t>
      </w:r>
      <w:r w:rsidR="009C7538">
        <w:rPr>
          <w:lang w:eastAsia="en-US"/>
        </w:rPr>
        <w:t xml:space="preserve"> </w:t>
      </w:r>
      <w:r w:rsidR="00464F66">
        <w:rPr>
          <w:lang w:eastAsia="en-US"/>
        </w:rPr>
        <w:t>and</w:t>
      </w:r>
      <w:r w:rsidR="009C7538">
        <w:rPr>
          <w:lang w:eastAsia="en-US"/>
        </w:rPr>
        <w:t xml:space="preserve"> tended to have lower MSE when trained with the hand-picked feature subset</w:t>
      </w:r>
      <w:r w:rsidR="00B2536E">
        <w:rPr>
          <w:lang w:eastAsia="en-US"/>
        </w:rPr>
        <w:t xml:space="preserve">. </w:t>
      </w:r>
      <w:proofErr w:type="gramStart"/>
      <w:r w:rsidR="00B2536E">
        <w:rPr>
          <w:lang w:eastAsia="en-US"/>
        </w:rPr>
        <w:t>Similar to</w:t>
      </w:r>
      <w:proofErr w:type="gramEnd"/>
      <w:r w:rsidR="00B2536E">
        <w:rPr>
          <w:lang w:eastAsia="en-US"/>
        </w:rPr>
        <w:t xml:space="preserve"> the Random Forest models</w:t>
      </w:r>
      <w:r w:rsidR="00E80AD5">
        <w:rPr>
          <w:lang w:eastAsia="en-US"/>
        </w:rPr>
        <w:t xml:space="preserve">, </w:t>
      </w:r>
      <w:proofErr w:type="spellStart"/>
      <w:r w:rsidR="00E80AD5">
        <w:rPr>
          <w:lang w:eastAsia="en-US"/>
        </w:rPr>
        <w:t>XGBoost</w:t>
      </w:r>
      <w:proofErr w:type="spellEnd"/>
      <w:r w:rsidR="00E80AD5">
        <w:rPr>
          <w:lang w:eastAsia="en-US"/>
        </w:rPr>
        <w:t xml:space="preserve"> models trained on a missing data threshold of 85% had the highest </w:t>
      </w:r>
      <w:r w:rsidR="00567E97">
        <w:rPr>
          <w:lang w:eastAsia="en-US"/>
        </w:rPr>
        <w:t>MRE</w:t>
      </w:r>
      <w:r w:rsidR="00E80AD5">
        <w:rPr>
          <w:lang w:eastAsia="en-US"/>
        </w:rPr>
        <w:t xml:space="preserve"> across most feature subsets</w:t>
      </w:r>
      <w:r w:rsidR="00692D3C">
        <w:rPr>
          <w:lang w:eastAsia="en-US"/>
        </w:rPr>
        <w:t xml:space="preserve"> with</w:t>
      </w:r>
      <w:r w:rsidR="00E80AD5">
        <w:rPr>
          <w:lang w:eastAsia="en-US"/>
        </w:rPr>
        <w:t xml:space="preserve"> </w:t>
      </w:r>
      <w:r w:rsidR="00692D3C">
        <w:rPr>
          <w:lang w:eastAsia="en-US"/>
        </w:rPr>
        <w:t>no</w:t>
      </w:r>
      <w:r w:rsidR="00E80AD5">
        <w:rPr>
          <w:lang w:eastAsia="en-US"/>
        </w:rPr>
        <w:t xml:space="preserve"> consistent </w:t>
      </w:r>
      <w:r w:rsidR="001B75C7">
        <w:rPr>
          <w:lang w:eastAsia="en-US"/>
        </w:rPr>
        <w:t xml:space="preserve">trend </w:t>
      </w:r>
      <w:r w:rsidR="00692D3C">
        <w:rPr>
          <w:lang w:eastAsia="en-US"/>
        </w:rPr>
        <w:t>observed for</w:t>
      </w:r>
      <w:r w:rsidR="001B75C7">
        <w:rPr>
          <w:lang w:eastAsia="en-US"/>
        </w:rPr>
        <w:t xml:space="preserve"> MSE</w:t>
      </w:r>
      <w:r w:rsidR="00692D3C">
        <w:rPr>
          <w:lang w:eastAsia="en-US"/>
        </w:rPr>
        <w:t>.</w:t>
      </w:r>
    </w:p>
    <w:p w:rsidR="00A2092E" w:rsidP="00E80AD5" w:rsidRDefault="00A2092E" w14:paraId="3DE7D6FE" w14:textId="72357F06">
      <w:pPr>
        <w:jc w:val="both"/>
        <w:rPr>
          <w:lang w:eastAsia="en-US"/>
        </w:rPr>
      </w:pPr>
    </w:p>
    <w:p w:rsidR="00A2092E" w:rsidP="00E80AD5" w:rsidRDefault="00250FFB" w14:paraId="78263FA7" w14:textId="2C411F26">
      <w:pPr>
        <w:jc w:val="both"/>
        <w:rPr>
          <w:lang w:eastAsia="en-US"/>
        </w:rPr>
      </w:pPr>
      <w:r>
        <w:rPr>
          <w:lang w:eastAsia="en-US"/>
        </w:rPr>
        <w:t>E</w:t>
      </w:r>
      <w:r w:rsidR="00F71C5A">
        <w:rPr>
          <w:lang w:eastAsia="en-US"/>
        </w:rPr>
        <w:t>xcluding the high-error models trained on the ‘Correlation 0.8’ feature subset, the</w:t>
      </w:r>
      <w:r w:rsidR="00857A35">
        <w:rPr>
          <w:lang w:eastAsia="en-US"/>
        </w:rPr>
        <w:t xml:space="preserve"> MRE </w:t>
      </w:r>
      <w:r>
        <w:rPr>
          <w:lang w:eastAsia="en-US"/>
        </w:rPr>
        <w:t xml:space="preserve">and MSE </w:t>
      </w:r>
      <w:r w:rsidR="00857A35">
        <w:rPr>
          <w:lang w:eastAsia="en-US"/>
        </w:rPr>
        <w:t xml:space="preserve">of </w:t>
      </w:r>
      <w:proofErr w:type="spellStart"/>
      <w:r w:rsidR="00180F6C">
        <w:rPr>
          <w:lang w:eastAsia="en-US"/>
        </w:rPr>
        <w:t>XGBoost</w:t>
      </w:r>
      <w:proofErr w:type="spellEnd"/>
      <w:r w:rsidR="00180F6C">
        <w:rPr>
          <w:lang w:eastAsia="en-US"/>
        </w:rPr>
        <w:t xml:space="preserve"> models </w:t>
      </w:r>
      <w:r w:rsidR="00A2092E">
        <w:rPr>
          <w:lang w:eastAsia="en-US"/>
        </w:rPr>
        <w:t>ranged from 0.27 to 0.43</w:t>
      </w:r>
      <w:r>
        <w:rPr>
          <w:lang w:eastAsia="en-US"/>
        </w:rPr>
        <w:t>, and 4,000 to 10,000, respectively</w:t>
      </w:r>
      <w:r w:rsidR="00F71C5A">
        <w:rPr>
          <w:lang w:eastAsia="en-US"/>
        </w:rPr>
        <w:t xml:space="preserve">. </w:t>
      </w:r>
      <w:r w:rsidR="006626A5">
        <w:rPr>
          <w:lang w:eastAsia="en-US"/>
        </w:rPr>
        <w:t>The</w:t>
      </w:r>
      <w:r w:rsidR="00A2092E">
        <w:rPr>
          <w:lang w:eastAsia="en-US"/>
        </w:rPr>
        <w:t xml:space="preserve"> </w:t>
      </w:r>
      <w:r w:rsidR="00E863F9">
        <w:rPr>
          <w:lang w:eastAsia="en-US"/>
        </w:rPr>
        <w:t xml:space="preserve">MRE range’s </w:t>
      </w:r>
      <w:r w:rsidR="00A2092E">
        <w:rPr>
          <w:lang w:eastAsia="en-US"/>
        </w:rPr>
        <w:t xml:space="preserve">lower and upper bounds </w:t>
      </w:r>
      <w:r w:rsidR="006626A5">
        <w:rPr>
          <w:lang w:eastAsia="en-US"/>
        </w:rPr>
        <w:t>were</w:t>
      </w:r>
      <w:r w:rsidR="00A2092E">
        <w:rPr>
          <w:lang w:eastAsia="en-US"/>
        </w:rPr>
        <w:t xml:space="preserve"> higher than for </w:t>
      </w:r>
      <w:r w:rsidR="0054399E">
        <w:rPr>
          <w:lang w:eastAsia="en-US"/>
        </w:rPr>
        <w:t xml:space="preserve">the </w:t>
      </w:r>
      <w:r w:rsidR="00A2092E">
        <w:rPr>
          <w:lang w:eastAsia="en-US"/>
        </w:rPr>
        <w:t xml:space="preserve">Random Forest models. </w:t>
      </w:r>
      <w:r w:rsidR="00E863F9">
        <w:rPr>
          <w:lang w:eastAsia="en-US"/>
        </w:rPr>
        <w:t>The MSE range’s</w:t>
      </w:r>
      <w:r w:rsidR="00EE2FBF">
        <w:rPr>
          <w:lang w:eastAsia="en-US"/>
        </w:rPr>
        <w:t xml:space="preserve"> </w:t>
      </w:r>
      <w:r w:rsidR="00E863F9">
        <w:rPr>
          <w:lang w:eastAsia="en-US"/>
        </w:rPr>
        <w:t xml:space="preserve">lower bound was </w:t>
      </w:r>
      <w:r w:rsidR="00A2092E">
        <w:rPr>
          <w:lang w:eastAsia="en-US"/>
        </w:rPr>
        <w:t>slightly smaller tha</w:t>
      </w:r>
      <w:r w:rsidR="00180F6C">
        <w:rPr>
          <w:lang w:eastAsia="en-US"/>
        </w:rPr>
        <w:t>n</w:t>
      </w:r>
      <w:r w:rsidR="00A2092E">
        <w:rPr>
          <w:lang w:eastAsia="en-US"/>
        </w:rPr>
        <w:t xml:space="preserve"> </w:t>
      </w:r>
      <w:r w:rsidR="00E863F9">
        <w:rPr>
          <w:lang w:eastAsia="en-US"/>
        </w:rPr>
        <w:t xml:space="preserve">for </w:t>
      </w:r>
      <w:r w:rsidR="00A2092E">
        <w:rPr>
          <w:lang w:eastAsia="en-US"/>
        </w:rPr>
        <w:t xml:space="preserve">the Random Forest models. </w:t>
      </w:r>
      <w:r w:rsidR="00A80CBA">
        <w:rPr>
          <w:lang w:eastAsia="en-US"/>
        </w:rPr>
        <w:t xml:space="preserve">Three </w:t>
      </w:r>
      <w:proofErr w:type="spellStart"/>
      <w:r w:rsidR="00A80CBA">
        <w:rPr>
          <w:lang w:eastAsia="en-US"/>
        </w:rPr>
        <w:t>XGBoost</w:t>
      </w:r>
      <w:proofErr w:type="spellEnd"/>
      <w:r w:rsidR="00A80CBA">
        <w:rPr>
          <w:lang w:eastAsia="en-US"/>
        </w:rPr>
        <w:t xml:space="preserve"> models had the same lowest MRE score (0.27). They were trained on the ‘Correlation 0.6’ feature subset (missing data thresholds 95% and 100%) and no feature selection (missing data threshold 95%). The models with the lowest MSE (4,185) were trained with the hand-picked feature subset and a 90% missing data threshold.</w:t>
      </w:r>
    </w:p>
    <w:p w:rsidR="00B2536E" w:rsidP="00E80AD5" w:rsidRDefault="00B2536E" w14:paraId="4E8D4D6D" w14:textId="77777777">
      <w:pPr>
        <w:jc w:val="both"/>
        <w:rPr>
          <w:lang w:eastAsia="en-US"/>
        </w:rPr>
      </w:pPr>
    </w:p>
    <w:p w:rsidR="00B2536E" w:rsidP="00E80AD5" w:rsidRDefault="00B2536E" w14:paraId="1AB6A990" w14:textId="698F1ECE">
      <w:pPr>
        <w:jc w:val="both"/>
        <w:rPr>
          <w:lang w:eastAsia="en-US"/>
        </w:rPr>
      </w:pPr>
      <w:r>
        <w:rPr>
          <w:lang w:eastAsia="en-US"/>
        </w:rPr>
        <w:t xml:space="preserve">One of the major differences between the </w:t>
      </w:r>
      <w:proofErr w:type="spellStart"/>
      <w:r w:rsidR="00A2092E">
        <w:rPr>
          <w:lang w:eastAsia="en-US"/>
        </w:rPr>
        <w:t>XGBoost</w:t>
      </w:r>
      <w:proofErr w:type="spellEnd"/>
      <w:r w:rsidR="00A2092E">
        <w:rPr>
          <w:lang w:eastAsia="en-US"/>
        </w:rPr>
        <w:t xml:space="preserve"> and Random Forest models</w:t>
      </w:r>
      <w:r>
        <w:rPr>
          <w:lang w:eastAsia="en-US"/>
        </w:rPr>
        <w:t xml:space="preserve"> was the</w:t>
      </w:r>
      <w:r w:rsidR="00492FB3">
        <w:rPr>
          <w:lang w:eastAsia="en-US"/>
        </w:rPr>
        <w:t>ir</w:t>
      </w:r>
      <w:r>
        <w:rPr>
          <w:lang w:eastAsia="en-US"/>
        </w:rPr>
        <w:t xml:space="preserve"> magnitude of standard deviation, with </w:t>
      </w:r>
      <w:proofErr w:type="spellStart"/>
      <w:r>
        <w:rPr>
          <w:lang w:eastAsia="en-US"/>
        </w:rPr>
        <w:t>XGBoost</w:t>
      </w:r>
      <w:proofErr w:type="spellEnd"/>
      <w:r w:rsidR="00492FB3">
        <w:rPr>
          <w:lang w:eastAsia="en-US"/>
        </w:rPr>
        <w:t xml:space="preserve"> models</w:t>
      </w:r>
      <w:r>
        <w:rPr>
          <w:lang w:eastAsia="en-US"/>
        </w:rPr>
        <w:t xml:space="preserve"> </w:t>
      </w:r>
      <w:r w:rsidR="00492FB3">
        <w:rPr>
          <w:lang w:eastAsia="en-US"/>
        </w:rPr>
        <w:t>showing</w:t>
      </w:r>
      <w:r>
        <w:rPr>
          <w:lang w:eastAsia="en-US"/>
        </w:rPr>
        <w:t xml:space="preserve"> larger </w:t>
      </w:r>
      <w:r w:rsidR="00492FB3">
        <w:rPr>
          <w:lang w:eastAsia="en-US"/>
        </w:rPr>
        <w:t>differences between their</w:t>
      </w:r>
      <w:r>
        <w:rPr>
          <w:lang w:eastAsia="en-US"/>
        </w:rPr>
        <w:t xml:space="preserve"> performance on different cross-validation folds. For example, standard deviation in </w:t>
      </w:r>
      <w:r w:rsidR="00C473B5">
        <w:rPr>
          <w:lang w:eastAsia="en-US"/>
        </w:rPr>
        <w:t xml:space="preserve">the </w:t>
      </w:r>
      <w:r>
        <w:rPr>
          <w:lang w:eastAsia="en-US"/>
        </w:rPr>
        <w:t xml:space="preserve">MSE </w:t>
      </w:r>
      <w:r w:rsidR="00C473B5">
        <w:rPr>
          <w:lang w:eastAsia="en-US"/>
        </w:rPr>
        <w:t>of</w:t>
      </w:r>
      <w:r>
        <w:rPr>
          <w:lang w:eastAsia="en-US"/>
        </w:rPr>
        <w:t xml:space="preserve"> </w:t>
      </w:r>
      <w:proofErr w:type="spellStart"/>
      <w:r>
        <w:rPr>
          <w:lang w:eastAsia="en-US"/>
        </w:rPr>
        <w:t>XGBoost</w:t>
      </w:r>
      <w:proofErr w:type="spellEnd"/>
      <w:r>
        <w:rPr>
          <w:lang w:eastAsia="en-US"/>
        </w:rPr>
        <w:t xml:space="preserve"> models trained with no feature selection ranged from 2,271 to 5,037</w:t>
      </w:r>
      <w:r w:rsidR="00C473B5">
        <w:rPr>
          <w:lang w:eastAsia="en-US"/>
        </w:rPr>
        <w:t xml:space="preserve">. In </w:t>
      </w:r>
      <w:r w:rsidR="00EA560F">
        <w:rPr>
          <w:lang w:eastAsia="en-US"/>
        </w:rPr>
        <w:t>contrast</w:t>
      </w:r>
      <w:r w:rsidR="00C473B5">
        <w:rPr>
          <w:lang w:eastAsia="en-US"/>
        </w:rPr>
        <w:t>, this standard deviation varied between</w:t>
      </w:r>
      <w:r>
        <w:rPr>
          <w:lang w:eastAsia="en-US"/>
        </w:rPr>
        <w:t xml:space="preserve"> 1,021 </w:t>
      </w:r>
      <w:r w:rsidR="00C473B5">
        <w:rPr>
          <w:lang w:eastAsia="en-US"/>
        </w:rPr>
        <w:t>and</w:t>
      </w:r>
      <w:r>
        <w:rPr>
          <w:lang w:eastAsia="en-US"/>
        </w:rPr>
        <w:t xml:space="preserve"> 2,379 for Random Forest models.</w:t>
      </w:r>
      <w:r w:rsidR="0068242C">
        <w:rPr>
          <w:lang w:eastAsia="en-US"/>
        </w:rPr>
        <w:t xml:space="preserve"> </w:t>
      </w:r>
    </w:p>
    <w:p w:rsidR="00776E05" w:rsidP="00E80AD5" w:rsidRDefault="00776E05" w14:paraId="48D04129" w14:textId="77777777">
      <w:pPr>
        <w:jc w:val="both"/>
        <w:rPr>
          <w:lang w:eastAsia="en-US"/>
        </w:rPr>
      </w:pPr>
    </w:p>
    <w:p w:rsidR="00776E05" w:rsidP="00E80AD5" w:rsidRDefault="00776E05" w14:paraId="1D7D9E6A" w14:textId="329DC33E">
      <w:pPr>
        <w:jc w:val="both"/>
        <w:rPr>
          <w:lang w:eastAsia="en-US"/>
        </w:rPr>
      </w:pPr>
      <w:r>
        <w:rPr>
          <w:lang w:eastAsia="en-US"/>
        </w:rPr>
        <w:t xml:space="preserve">As observed for the Random Forest models, there was </w:t>
      </w:r>
      <w:proofErr w:type="gramStart"/>
      <w:r>
        <w:rPr>
          <w:lang w:eastAsia="en-US"/>
        </w:rPr>
        <w:t>no</w:t>
      </w:r>
      <w:proofErr w:type="gramEnd"/>
      <w:r>
        <w:rPr>
          <w:lang w:eastAsia="en-US"/>
        </w:rPr>
        <w:t xml:space="preserve"> universally best performing feature subset or missing data threshold, especially given </w:t>
      </w:r>
      <w:proofErr w:type="spellStart"/>
      <w:r>
        <w:rPr>
          <w:lang w:eastAsia="en-US"/>
        </w:rPr>
        <w:t>XGBoost</w:t>
      </w:r>
      <w:proofErr w:type="spellEnd"/>
      <w:r>
        <w:rPr>
          <w:lang w:eastAsia="en-US"/>
        </w:rPr>
        <w:t xml:space="preserve"> models’ wide standard deviations.</w:t>
      </w:r>
    </w:p>
    <w:p w:rsidR="0038072C" w:rsidP="00A80CBA" w:rsidRDefault="0038072C" w14:paraId="6B3D9C9E" w14:textId="18AEEDEB">
      <w:pPr>
        <w:rPr>
          <w:lang w:eastAsia="en-US"/>
        </w:rPr>
      </w:pPr>
    </w:p>
    <w:p w:rsidR="0038072C" w:rsidP="00E80AD5" w:rsidRDefault="00C42539" w14:paraId="7F0B9397" w14:textId="09EA165C">
      <w:pPr>
        <w:jc w:val="center"/>
        <w:rPr>
          <w:lang w:eastAsia="en-US"/>
        </w:rPr>
      </w:pPr>
      <w:r>
        <w:rPr>
          <w:noProof/>
          <w14:ligatures w14:val="standardContextual"/>
        </w:rPr>
        <mc:AlternateContent>
          <mc:Choice Requires="wps">
            <w:drawing>
              <wp:anchor distT="0" distB="0" distL="114300" distR="114300" simplePos="0" relativeHeight="251658248" behindDoc="0" locked="0" layoutInCell="1" allowOverlap="1" wp14:anchorId="43408440" wp14:editId="2CBE4DB8">
                <wp:simplePos x="0" y="0"/>
                <wp:positionH relativeFrom="column">
                  <wp:posOffset>-87441</wp:posOffset>
                </wp:positionH>
                <wp:positionV relativeFrom="paragraph">
                  <wp:posOffset>-51263</wp:posOffset>
                </wp:positionV>
                <wp:extent cx="338400" cy="323133"/>
                <wp:effectExtent l="0" t="0" r="0" b="0"/>
                <wp:wrapNone/>
                <wp:docPr id="38345719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538481B7"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D03B39">
              <v:shape id="_x0000_s1038" style="position:absolute;left:0;text-align:left;margin-left:-6.9pt;margin-top:-4.05pt;width:26.65pt;height:25.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jkk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" w14:anchorId="43408440">
                <v:textbox>
                  <w:txbxContent>
                    <w:p w:rsidR="00B54BB6" w:rsidP="00B54BB6" w:rsidRDefault="00B54BB6" w14:paraId="32B49471" w14:textId="77777777">
                      <w:r>
                        <w:t>a)</w:t>
                      </w:r>
                    </w:p>
                  </w:txbxContent>
                </v:textbox>
              </v:shape>
            </w:pict>
          </mc:Fallback>
        </mc:AlternateContent>
      </w:r>
      <w:r w:rsidR="00A6025F">
        <w:rPr>
          <w:noProof/>
          <w14:ligatures w14:val="standardContextual"/>
        </w:rPr>
        <mc:AlternateContent>
          <mc:Choice Requires="wps">
            <w:drawing>
              <wp:anchor distT="0" distB="0" distL="114300" distR="114300" simplePos="0" relativeHeight="251658261" behindDoc="0" locked="0" layoutInCell="1" allowOverlap="1" wp14:anchorId="657AB7CE" wp14:editId="2C5E358B">
                <wp:simplePos x="0" y="0"/>
                <wp:positionH relativeFrom="column">
                  <wp:posOffset>-140298</wp:posOffset>
                </wp:positionH>
                <wp:positionV relativeFrom="paragraph">
                  <wp:posOffset>2083435</wp:posOffset>
                </wp:positionV>
                <wp:extent cx="338400" cy="323133"/>
                <wp:effectExtent l="0" t="0" r="0" b="0"/>
                <wp:wrapNone/>
                <wp:docPr id="18279160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07443EAB"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CE6B34">
              <v:shape id="_x0000_s1039" style="position:absolute;left:0;text-align:left;margin-left:-11.05pt;margin-top:164.05pt;width:26.65pt;height:25.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bx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" w14:anchorId="657AB7CE">
                <v:textbox>
                  <w:txbxContent>
                    <w:p w:rsidR="00B54BB6" w:rsidP="00B54BB6" w:rsidRDefault="00B54BB6" w14:paraId="4EE5BFBE" w14:textId="77777777">
                      <w:r>
                        <w:t>b)</w:t>
                      </w:r>
                    </w:p>
                  </w:txbxContent>
                </v:textbox>
              </v:shape>
            </w:pict>
          </mc:Fallback>
        </mc:AlternateContent>
      </w:r>
      <w:r w:rsidRPr="000178AA" w:rsidR="000178AA">
        <w:rPr>
          <w:noProof/>
          <w:lang w:eastAsia="en-US"/>
        </w:rPr>
        <w:drawing>
          <wp:inline distT="0" distB="0" distL="0" distR="0" wp14:anchorId="3A3635FC" wp14:editId="6CE15490">
            <wp:extent cx="5436786" cy="2126888"/>
            <wp:effectExtent l="0" t="0" r="0" b="0"/>
            <wp:docPr id="37914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5762" name=""/>
                    <pic:cNvPicPr/>
                  </pic:nvPicPr>
                  <pic:blipFill>
                    <a:blip r:embed="rId27"/>
                    <a:stretch>
                      <a:fillRect/>
                    </a:stretch>
                  </pic:blipFill>
                  <pic:spPr>
                    <a:xfrm>
                      <a:off x="0" y="0"/>
                      <a:ext cx="5458253" cy="2135286"/>
                    </a:xfrm>
                    <a:prstGeom prst="rect">
                      <a:avLst/>
                    </a:prstGeom>
                  </pic:spPr>
                </pic:pic>
              </a:graphicData>
            </a:graphic>
          </wp:inline>
        </w:drawing>
      </w:r>
    </w:p>
    <w:p w:rsidR="00A6025F" w:rsidP="00E80AD5" w:rsidRDefault="00A6025F" w14:paraId="3E06F7D2" w14:textId="45081B4D">
      <w:pPr>
        <w:jc w:val="center"/>
        <w:rPr>
          <w:lang w:eastAsia="en-US"/>
        </w:rPr>
      </w:pPr>
      <w:r w:rsidRPr="00A6025F">
        <w:rPr>
          <w:noProof/>
          <w:lang w:eastAsia="en-US"/>
        </w:rPr>
        <w:drawing>
          <wp:inline distT="0" distB="0" distL="0" distR="0" wp14:anchorId="630C2F10" wp14:editId="7D93E774">
            <wp:extent cx="5338545" cy="2113889"/>
            <wp:effectExtent l="0" t="0" r="0" b="0"/>
            <wp:docPr id="171756173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1730" name="Picture 1" descr="A graph of different colored bars&#10;&#10;AI-generated content may be incorrect."/>
                    <pic:cNvPicPr/>
                  </pic:nvPicPr>
                  <pic:blipFill>
                    <a:blip r:embed="rId28"/>
                    <a:stretch>
                      <a:fillRect/>
                    </a:stretch>
                  </pic:blipFill>
                  <pic:spPr>
                    <a:xfrm>
                      <a:off x="0" y="0"/>
                      <a:ext cx="5371097" cy="2126779"/>
                    </a:xfrm>
                    <a:prstGeom prst="rect">
                      <a:avLst/>
                    </a:prstGeom>
                  </pic:spPr>
                </pic:pic>
              </a:graphicData>
            </a:graphic>
          </wp:inline>
        </w:drawing>
      </w:r>
    </w:p>
    <w:p w:rsidRPr="00F35CCB" w:rsidR="006E3124" w:rsidP="006E3124" w:rsidRDefault="00B54BB6" w14:paraId="5D14014A" w14:textId="60334194">
      <w:pPr>
        <w:jc w:val="both"/>
        <w:rPr>
          <w:sz w:val="22"/>
          <w:szCs w:val="22"/>
          <w:lang w:eastAsia="en-US"/>
        </w:rPr>
      </w:pPr>
      <w:r w:rsidRPr="00F35CCB">
        <w:rPr>
          <w:b/>
          <w:bCs/>
          <w:sz w:val="22"/>
          <w:szCs w:val="22"/>
          <w:lang w:eastAsia="en-US"/>
        </w:rPr>
        <w:t>Figure 1</w:t>
      </w:r>
      <w:r w:rsidR="00744756">
        <w:rPr>
          <w:b/>
          <w:bCs/>
          <w:sz w:val="22"/>
          <w:szCs w:val="22"/>
          <w:lang w:eastAsia="en-US"/>
        </w:rPr>
        <w:t>7</w:t>
      </w:r>
      <w:r w:rsidRPr="00F35CCB">
        <w:rPr>
          <w:b/>
          <w:bCs/>
          <w:sz w:val="22"/>
          <w:szCs w:val="22"/>
          <w:lang w:eastAsia="en-US"/>
        </w:rPr>
        <w:t>:</w:t>
      </w:r>
      <w:r w:rsidRPr="00F35CCB">
        <w:rPr>
          <w:sz w:val="22"/>
          <w:szCs w:val="22"/>
          <w:lang w:eastAsia="en-US"/>
        </w:rPr>
        <w:t xml:space="preserve"> </w:t>
      </w:r>
      <w:r w:rsidRPr="00F35CCB" w:rsidR="00B35C5E">
        <w:rPr>
          <w:sz w:val="22"/>
          <w:szCs w:val="22"/>
          <w:lang w:eastAsia="en-US"/>
        </w:rPr>
        <w:t xml:space="preserve">a) Mean relative error and b) mean-squared error </w:t>
      </w:r>
      <w:r w:rsidRPr="00F35CCB">
        <w:rPr>
          <w:sz w:val="22"/>
          <w:szCs w:val="22"/>
          <w:lang w:eastAsia="en-US"/>
        </w:rPr>
        <w:t xml:space="preserve">for </w:t>
      </w:r>
      <w:proofErr w:type="spellStart"/>
      <w:r w:rsidRPr="00F35CCB">
        <w:rPr>
          <w:sz w:val="22"/>
          <w:szCs w:val="22"/>
          <w:lang w:eastAsia="en-US"/>
        </w:rPr>
        <w:t>XGBoost</w:t>
      </w:r>
      <w:proofErr w:type="spellEnd"/>
      <w:r w:rsidRPr="00F35CCB">
        <w:rPr>
          <w:sz w:val="22"/>
          <w:szCs w:val="22"/>
          <w:lang w:eastAsia="en-US"/>
        </w:rPr>
        <w:t xml:space="preserve"> base estimators fit on different feature subsets and missing data thresholds for </w:t>
      </w:r>
      <w:r w:rsidRPr="00F35CCB" w:rsidR="00880E98">
        <w:rPr>
          <w:sz w:val="22"/>
          <w:szCs w:val="22"/>
          <w:lang w:eastAsia="en-US"/>
        </w:rPr>
        <w:t>country-level prediction</w:t>
      </w:r>
      <w:r w:rsidRPr="00F35CCB">
        <w:rPr>
          <w:sz w:val="22"/>
          <w:szCs w:val="22"/>
          <w:lang w:eastAsia="en-US"/>
        </w:rPr>
        <w:t xml:space="preserve">. </w:t>
      </w:r>
    </w:p>
    <w:p w:rsidR="006E3124" w:rsidP="006E3124" w:rsidRDefault="006E3124" w14:paraId="64D3F35B" w14:textId="77777777">
      <w:pPr>
        <w:jc w:val="both"/>
        <w:rPr>
          <w:lang w:eastAsia="en-US"/>
        </w:rPr>
      </w:pPr>
    </w:p>
    <w:p w:rsidR="0038072C" w:rsidP="0038072C" w:rsidRDefault="0038072C" w14:paraId="01E27A0A" w14:textId="01EBBC48">
      <w:pPr>
        <w:pStyle w:val="Heading5"/>
      </w:pPr>
      <w:r>
        <w:t>5.</w:t>
      </w:r>
      <w:r w:rsidR="004C19CC">
        <w:t>4</w:t>
      </w:r>
      <w:r>
        <w:t xml:space="preserve">13: </w:t>
      </w:r>
      <w:proofErr w:type="spellStart"/>
      <w:r>
        <w:t>LightGBM</w:t>
      </w:r>
      <w:proofErr w:type="spellEnd"/>
    </w:p>
    <w:p w:rsidR="00433987" w:rsidP="00433987" w:rsidRDefault="00433987" w14:paraId="111987F8" w14:textId="2EA3A953">
      <w:pPr>
        <w:jc w:val="both"/>
        <w:rPr>
          <w:lang w:eastAsia="en-US"/>
        </w:rPr>
      </w:pPr>
      <w:r>
        <w:rPr>
          <w:lang w:eastAsia="en-US"/>
        </w:rPr>
        <w:t xml:space="preserve">The </w:t>
      </w:r>
      <w:proofErr w:type="spellStart"/>
      <w:r>
        <w:rPr>
          <w:lang w:eastAsia="en-US"/>
        </w:rPr>
        <w:t>LightGBM</w:t>
      </w:r>
      <w:proofErr w:type="spellEnd"/>
      <w:r>
        <w:rPr>
          <w:lang w:eastAsia="en-US"/>
        </w:rPr>
        <w:t xml:space="preserve"> </w:t>
      </w:r>
      <w:r w:rsidR="00585AE0">
        <w:rPr>
          <w:lang w:eastAsia="en-US"/>
        </w:rPr>
        <w:t>models</w:t>
      </w:r>
      <w:r>
        <w:rPr>
          <w:lang w:eastAsia="en-US"/>
        </w:rPr>
        <w:t xml:space="preserve"> had similar performance trends as </w:t>
      </w:r>
      <w:proofErr w:type="spellStart"/>
      <w:r>
        <w:rPr>
          <w:lang w:eastAsia="en-US"/>
        </w:rPr>
        <w:t>XGBoost</w:t>
      </w:r>
      <w:proofErr w:type="spellEnd"/>
      <w:r>
        <w:rPr>
          <w:lang w:eastAsia="en-US"/>
        </w:rPr>
        <w:t xml:space="preserve"> and Random Forest</w:t>
      </w:r>
      <w:r w:rsidR="00E15D49">
        <w:rPr>
          <w:lang w:eastAsia="en-US"/>
        </w:rPr>
        <w:t xml:space="preserve"> (Figure 18)</w:t>
      </w:r>
      <w:r>
        <w:rPr>
          <w:lang w:eastAsia="en-US"/>
        </w:rPr>
        <w:t xml:space="preserve">. For example, </w:t>
      </w:r>
      <w:r w:rsidR="005F29CB">
        <w:rPr>
          <w:lang w:eastAsia="en-US"/>
        </w:rPr>
        <w:t>the</w:t>
      </w:r>
      <w:r w:rsidR="00175650">
        <w:rPr>
          <w:lang w:eastAsia="en-US"/>
        </w:rPr>
        <w:t>y</w:t>
      </w:r>
      <w:r>
        <w:rPr>
          <w:lang w:eastAsia="en-US"/>
        </w:rPr>
        <w:t xml:space="preserve"> had the</w:t>
      </w:r>
      <w:r w:rsidR="00175650">
        <w:rPr>
          <w:lang w:eastAsia="en-US"/>
        </w:rPr>
        <w:t>ir</w:t>
      </w:r>
      <w:r>
        <w:rPr>
          <w:lang w:eastAsia="en-US"/>
        </w:rPr>
        <w:t xml:space="preserve"> worst performance on the ‘Correlation 0.8’ feature subset and among the</w:t>
      </w:r>
      <w:r w:rsidR="00175650">
        <w:rPr>
          <w:lang w:eastAsia="en-US"/>
        </w:rPr>
        <w:t>ir</w:t>
      </w:r>
      <w:r>
        <w:rPr>
          <w:lang w:eastAsia="en-US"/>
        </w:rPr>
        <w:t xml:space="preserve"> worst performance on the ‘Correlation 0.7’ subset. Additionally, models trained on a missing data threshold of 85% and no feature selection had the worst </w:t>
      </w:r>
      <w:r w:rsidR="005F29CB">
        <w:rPr>
          <w:lang w:eastAsia="en-US"/>
        </w:rPr>
        <w:t xml:space="preserve">MRE </w:t>
      </w:r>
      <w:r>
        <w:rPr>
          <w:lang w:eastAsia="en-US"/>
        </w:rPr>
        <w:t>performance across all three model types.</w:t>
      </w:r>
      <w:r w:rsidR="00B07C1C">
        <w:rPr>
          <w:lang w:eastAsia="en-US"/>
        </w:rPr>
        <w:t xml:space="preserve"> As with the </w:t>
      </w:r>
      <w:r w:rsidR="00585AE0">
        <w:rPr>
          <w:lang w:eastAsia="en-US"/>
        </w:rPr>
        <w:t xml:space="preserve">Random Forest and </w:t>
      </w:r>
      <w:proofErr w:type="spellStart"/>
      <w:r w:rsidR="00585AE0">
        <w:rPr>
          <w:lang w:eastAsia="en-US"/>
        </w:rPr>
        <w:t>XGBoost</w:t>
      </w:r>
      <w:proofErr w:type="spellEnd"/>
      <w:r w:rsidR="00585AE0">
        <w:rPr>
          <w:lang w:eastAsia="en-US"/>
        </w:rPr>
        <w:t xml:space="preserve"> </w:t>
      </w:r>
      <w:r w:rsidR="00B07C1C">
        <w:rPr>
          <w:lang w:eastAsia="en-US"/>
        </w:rPr>
        <w:t>models,</w:t>
      </w:r>
      <w:r w:rsidR="00585AE0">
        <w:rPr>
          <w:lang w:eastAsia="en-US"/>
        </w:rPr>
        <w:t xml:space="preserve"> </w:t>
      </w:r>
      <w:proofErr w:type="spellStart"/>
      <w:r w:rsidR="00B07C1C">
        <w:rPr>
          <w:lang w:eastAsia="en-US"/>
        </w:rPr>
        <w:t>LightGBM</w:t>
      </w:r>
      <w:proofErr w:type="spellEnd"/>
      <w:r w:rsidR="00B07C1C">
        <w:rPr>
          <w:lang w:eastAsia="en-US"/>
        </w:rPr>
        <w:t xml:space="preserve"> </w:t>
      </w:r>
      <w:r w:rsidR="00585AE0">
        <w:rPr>
          <w:lang w:eastAsia="en-US"/>
        </w:rPr>
        <w:t>models</w:t>
      </w:r>
      <w:r w:rsidR="00B07C1C">
        <w:rPr>
          <w:lang w:eastAsia="en-US"/>
        </w:rPr>
        <w:t xml:space="preserve"> did not have a consistently best performing missing data threshold or feature subset. </w:t>
      </w:r>
      <w:r w:rsidR="002516F9">
        <w:rPr>
          <w:lang w:eastAsia="en-US"/>
        </w:rPr>
        <w:t xml:space="preserve">However, </w:t>
      </w:r>
      <w:proofErr w:type="gramStart"/>
      <w:r w:rsidR="002516F9">
        <w:rPr>
          <w:lang w:eastAsia="en-US"/>
        </w:rPr>
        <w:t>similar to</w:t>
      </w:r>
      <w:proofErr w:type="gramEnd"/>
      <w:r w:rsidR="002516F9">
        <w:rPr>
          <w:lang w:eastAsia="en-US"/>
        </w:rPr>
        <w:t xml:space="preserve"> the </w:t>
      </w:r>
      <w:proofErr w:type="spellStart"/>
      <w:r w:rsidR="002516F9">
        <w:rPr>
          <w:lang w:eastAsia="en-US"/>
        </w:rPr>
        <w:t>XGBoost</w:t>
      </w:r>
      <w:proofErr w:type="spellEnd"/>
      <w:r w:rsidR="002516F9">
        <w:rPr>
          <w:lang w:eastAsia="en-US"/>
        </w:rPr>
        <w:t xml:space="preserve"> and Random Forest models, </w:t>
      </w:r>
      <w:proofErr w:type="spellStart"/>
      <w:r w:rsidR="002516F9">
        <w:rPr>
          <w:lang w:eastAsia="en-US"/>
        </w:rPr>
        <w:t>LightGBM</w:t>
      </w:r>
      <w:proofErr w:type="spellEnd"/>
      <w:r w:rsidR="002516F9">
        <w:rPr>
          <w:lang w:eastAsia="en-US"/>
        </w:rPr>
        <w:t xml:space="preserve"> models </w:t>
      </w:r>
      <w:r w:rsidR="00520811">
        <w:rPr>
          <w:lang w:eastAsia="en-US"/>
        </w:rPr>
        <w:t>experienced</w:t>
      </w:r>
      <w:r w:rsidR="002516F9">
        <w:rPr>
          <w:lang w:eastAsia="en-US"/>
        </w:rPr>
        <w:t xml:space="preserve"> </w:t>
      </w:r>
      <w:r w:rsidR="00520811">
        <w:rPr>
          <w:lang w:eastAsia="en-US"/>
        </w:rPr>
        <w:t xml:space="preserve">higher performance more </w:t>
      </w:r>
      <w:r w:rsidR="002516F9">
        <w:rPr>
          <w:lang w:eastAsia="en-US"/>
        </w:rPr>
        <w:t>consistently on the hand-picked feature subset.</w:t>
      </w:r>
    </w:p>
    <w:p w:rsidR="00A2092E" w:rsidP="00433987" w:rsidRDefault="00A2092E" w14:paraId="414C431F" w14:textId="77777777">
      <w:pPr>
        <w:jc w:val="both"/>
        <w:rPr>
          <w:lang w:eastAsia="en-US"/>
        </w:rPr>
      </w:pPr>
    </w:p>
    <w:p w:rsidR="00433987" w:rsidP="00433987" w:rsidRDefault="00A2092E" w14:paraId="6295F1CC" w14:textId="4144619D">
      <w:pPr>
        <w:jc w:val="both"/>
        <w:rPr>
          <w:lang w:eastAsia="en-US"/>
        </w:rPr>
      </w:pPr>
      <w:r>
        <w:rPr>
          <w:lang w:eastAsia="en-US"/>
        </w:rPr>
        <w:t xml:space="preserve">Excluding performance on ‘Correlation 0.8’ feature </w:t>
      </w:r>
      <w:r w:rsidR="002A0DE9">
        <w:rPr>
          <w:lang w:eastAsia="en-US"/>
        </w:rPr>
        <w:t>subsets</w:t>
      </w:r>
      <w:r>
        <w:rPr>
          <w:lang w:eastAsia="en-US"/>
        </w:rPr>
        <w:t xml:space="preserve">, </w:t>
      </w:r>
      <w:proofErr w:type="spellStart"/>
      <w:r>
        <w:rPr>
          <w:lang w:eastAsia="en-US"/>
        </w:rPr>
        <w:t>LightGBM</w:t>
      </w:r>
      <w:proofErr w:type="spellEnd"/>
      <w:r>
        <w:rPr>
          <w:lang w:eastAsia="en-US"/>
        </w:rPr>
        <w:t xml:space="preserve"> models </w:t>
      </w:r>
      <w:r w:rsidR="001E25DB">
        <w:rPr>
          <w:lang w:eastAsia="en-US"/>
        </w:rPr>
        <w:t>had MRE between</w:t>
      </w:r>
      <w:r>
        <w:rPr>
          <w:lang w:eastAsia="en-US"/>
        </w:rPr>
        <w:t xml:space="preserve"> 0.27 </w:t>
      </w:r>
      <w:r w:rsidR="001E25DB">
        <w:rPr>
          <w:lang w:eastAsia="en-US"/>
        </w:rPr>
        <w:t>and</w:t>
      </w:r>
      <w:r>
        <w:rPr>
          <w:lang w:eastAsia="en-US"/>
        </w:rPr>
        <w:t xml:space="preserve"> 0.49 and MSE between 6,000 and 11,000. Both ranges were higher than for the Random Forest and </w:t>
      </w:r>
      <w:proofErr w:type="spellStart"/>
      <w:r>
        <w:rPr>
          <w:lang w:eastAsia="en-US"/>
        </w:rPr>
        <w:t>XGBoost</w:t>
      </w:r>
      <w:proofErr w:type="spellEnd"/>
      <w:r>
        <w:rPr>
          <w:lang w:eastAsia="en-US"/>
        </w:rPr>
        <w:t xml:space="preserve"> model</w:t>
      </w:r>
      <w:r w:rsidR="00E710FC">
        <w:rPr>
          <w:lang w:eastAsia="en-US"/>
        </w:rPr>
        <w:t xml:space="preserve">s, although the lower bound of the </w:t>
      </w:r>
      <w:r w:rsidR="00567E97">
        <w:rPr>
          <w:lang w:eastAsia="en-US"/>
        </w:rPr>
        <w:t>MRE</w:t>
      </w:r>
      <w:r w:rsidR="00E710FC">
        <w:rPr>
          <w:lang w:eastAsia="en-US"/>
        </w:rPr>
        <w:t xml:space="preserve"> range was the same as for </w:t>
      </w:r>
      <w:proofErr w:type="spellStart"/>
      <w:r w:rsidR="00E710FC">
        <w:rPr>
          <w:lang w:eastAsia="en-US"/>
        </w:rPr>
        <w:t>XGBoost</w:t>
      </w:r>
      <w:proofErr w:type="spellEnd"/>
      <w:r w:rsidR="00E710FC">
        <w:rPr>
          <w:lang w:eastAsia="en-US"/>
        </w:rPr>
        <w:t>.</w:t>
      </w:r>
      <w:r w:rsidR="00DF23FD">
        <w:rPr>
          <w:lang w:eastAsia="en-US"/>
        </w:rPr>
        <w:t xml:space="preserve"> </w:t>
      </w:r>
      <w:r w:rsidR="00433987">
        <w:rPr>
          <w:lang w:eastAsia="en-US"/>
        </w:rPr>
        <w:t xml:space="preserve">The </w:t>
      </w:r>
      <w:r w:rsidR="00C4558B">
        <w:rPr>
          <w:lang w:eastAsia="en-US"/>
        </w:rPr>
        <w:t xml:space="preserve">standard deviation in </w:t>
      </w:r>
      <w:proofErr w:type="spellStart"/>
      <w:r w:rsidR="00433987">
        <w:rPr>
          <w:lang w:eastAsia="en-US"/>
        </w:rPr>
        <w:t>LightGBM</w:t>
      </w:r>
      <w:r w:rsidR="00C4558B">
        <w:rPr>
          <w:lang w:eastAsia="en-US"/>
        </w:rPr>
        <w:t>’s</w:t>
      </w:r>
      <w:proofErr w:type="spellEnd"/>
      <w:r w:rsidR="00C4558B">
        <w:rPr>
          <w:lang w:eastAsia="en-US"/>
        </w:rPr>
        <w:t xml:space="preserve"> performance was smaller than for</w:t>
      </w:r>
      <w:r w:rsidR="00433987">
        <w:rPr>
          <w:lang w:eastAsia="en-US"/>
        </w:rPr>
        <w:t xml:space="preserve"> </w:t>
      </w:r>
      <w:r w:rsidR="00C4558B">
        <w:rPr>
          <w:lang w:eastAsia="en-US"/>
        </w:rPr>
        <w:t>the</w:t>
      </w:r>
      <w:r w:rsidR="00433987">
        <w:rPr>
          <w:lang w:eastAsia="en-US"/>
        </w:rPr>
        <w:t xml:space="preserve"> </w:t>
      </w:r>
      <w:proofErr w:type="spellStart"/>
      <w:r w:rsidR="00433987">
        <w:rPr>
          <w:lang w:eastAsia="en-US"/>
        </w:rPr>
        <w:t>XGBoost</w:t>
      </w:r>
      <w:proofErr w:type="spellEnd"/>
      <w:r w:rsidR="00433987">
        <w:rPr>
          <w:lang w:eastAsia="en-US"/>
        </w:rPr>
        <w:t xml:space="preserve"> models but higher tha</w:t>
      </w:r>
      <w:r w:rsidR="002A0DE9">
        <w:rPr>
          <w:lang w:eastAsia="en-US"/>
        </w:rPr>
        <w:t>n</w:t>
      </w:r>
      <w:r w:rsidR="00AD21FD">
        <w:rPr>
          <w:lang w:eastAsia="en-US"/>
        </w:rPr>
        <w:t xml:space="preserve"> </w:t>
      </w:r>
      <w:r w:rsidR="00C4558B">
        <w:rPr>
          <w:lang w:eastAsia="en-US"/>
        </w:rPr>
        <w:t xml:space="preserve">for </w:t>
      </w:r>
      <w:r w:rsidR="00AD21FD">
        <w:rPr>
          <w:lang w:eastAsia="en-US"/>
        </w:rPr>
        <w:t>the</w:t>
      </w:r>
      <w:r w:rsidR="00433987">
        <w:rPr>
          <w:lang w:eastAsia="en-US"/>
        </w:rPr>
        <w:t xml:space="preserve"> Random Forest models. For instance, </w:t>
      </w:r>
      <w:r w:rsidR="009C60AB">
        <w:rPr>
          <w:lang w:eastAsia="en-US"/>
        </w:rPr>
        <w:t xml:space="preserve">the standard deviation in MSE </w:t>
      </w:r>
      <w:r w:rsidR="004D286A">
        <w:rPr>
          <w:lang w:eastAsia="en-US"/>
        </w:rPr>
        <w:t xml:space="preserve">for </w:t>
      </w:r>
      <w:proofErr w:type="spellStart"/>
      <w:r w:rsidR="00433987">
        <w:rPr>
          <w:lang w:eastAsia="en-US"/>
        </w:rPr>
        <w:t>LightGBM</w:t>
      </w:r>
      <w:proofErr w:type="spellEnd"/>
      <w:r w:rsidR="00433987">
        <w:rPr>
          <w:lang w:eastAsia="en-US"/>
        </w:rPr>
        <w:t xml:space="preserve"> models trained with no feature selection rang</w:t>
      </w:r>
      <w:r w:rsidR="009C60AB">
        <w:rPr>
          <w:lang w:eastAsia="en-US"/>
        </w:rPr>
        <w:t>ed</w:t>
      </w:r>
      <w:r w:rsidR="00433987">
        <w:rPr>
          <w:lang w:eastAsia="en-US"/>
        </w:rPr>
        <w:t xml:space="preserve"> from 777 to 3,989</w:t>
      </w:r>
      <w:r w:rsidR="00F10AE4">
        <w:rPr>
          <w:lang w:eastAsia="en-US"/>
        </w:rPr>
        <w:t>, compared to 2,271</w:t>
      </w:r>
      <w:r w:rsidR="000D1822">
        <w:rPr>
          <w:lang w:eastAsia="en-US"/>
        </w:rPr>
        <w:t xml:space="preserve"> to </w:t>
      </w:r>
      <w:r w:rsidR="00F10AE4">
        <w:rPr>
          <w:lang w:eastAsia="en-US"/>
        </w:rPr>
        <w:t xml:space="preserve">5,037 for </w:t>
      </w:r>
      <w:proofErr w:type="spellStart"/>
      <w:r w:rsidR="00F10AE4">
        <w:rPr>
          <w:lang w:eastAsia="en-US"/>
        </w:rPr>
        <w:t>XGBoost</w:t>
      </w:r>
      <w:proofErr w:type="spellEnd"/>
      <w:r w:rsidR="00F10AE4">
        <w:rPr>
          <w:lang w:eastAsia="en-US"/>
        </w:rPr>
        <w:t xml:space="preserve"> and 1,021</w:t>
      </w:r>
      <w:r w:rsidR="000D1822">
        <w:rPr>
          <w:lang w:eastAsia="en-US"/>
        </w:rPr>
        <w:t xml:space="preserve"> to </w:t>
      </w:r>
      <w:r w:rsidR="00F10AE4">
        <w:rPr>
          <w:lang w:eastAsia="en-US"/>
        </w:rPr>
        <w:t>2,379 for Random Forest.</w:t>
      </w:r>
    </w:p>
    <w:p w:rsidR="00433987" w:rsidP="00433987" w:rsidRDefault="00433987" w14:paraId="36BE4A78" w14:textId="77777777">
      <w:pPr>
        <w:jc w:val="both"/>
        <w:rPr>
          <w:lang w:eastAsia="en-US"/>
        </w:rPr>
      </w:pPr>
    </w:p>
    <w:p w:rsidR="000178AA" w:rsidP="00F00DE6" w:rsidRDefault="00596B4C" w14:paraId="1727682A" w14:textId="282F5E7E">
      <w:pPr>
        <w:jc w:val="both"/>
        <w:rPr>
          <w:lang w:eastAsia="en-US"/>
        </w:rPr>
      </w:pPr>
      <w:r>
        <w:rPr>
          <w:lang w:eastAsia="en-US"/>
        </w:rPr>
        <w:t>The</w:t>
      </w:r>
      <w:r w:rsidR="00F00DE6">
        <w:rPr>
          <w:lang w:eastAsia="en-US"/>
        </w:rPr>
        <w:t xml:space="preserve"> </w:t>
      </w:r>
      <w:proofErr w:type="spellStart"/>
      <w:r w:rsidR="00F00DE6">
        <w:rPr>
          <w:lang w:eastAsia="en-US"/>
        </w:rPr>
        <w:t>LightGBM</w:t>
      </w:r>
      <w:proofErr w:type="spellEnd"/>
      <w:r w:rsidR="00F00DE6">
        <w:rPr>
          <w:lang w:eastAsia="en-US"/>
        </w:rPr>
        <w:t xml:space="preserve"> models with the lowest </w:t>
      </w:r>
      <w:r w:rsidR="00567E97">
        <w:rPr>
          <w:lang w:eastAsia="en-US"/>
        </w:rPr>
        <w:t>MRE</w:t>
      </w:r>
      <w:r w:rsidR="00F00DE6">
        <w:rPr>
          <w:lang w:eastAsia="en-US"/>
        </w:rPr>
        <w:t xml:space="preserve"> were trained on </w:t>
      </w:r>
      <w:r>
        <w:rPr>
          <w:lang w:eastAsia="en-US"/>
        </w:rPr>
        <w:t xml:space="preserve">the </w:t>
      </w:r>
      <w:r w:rsidR="00F00DE6">
        <w:rPr>
          <w:lang w:eastAsia="en-US"/>
        </w:rPr>
        <w:t xml:space="preserve">hand-picked feature subset </w:t>
      </w:r>
      <w:r>
        <w:rPr>
          <w:lang w:eastAsia="en-US"/>
        </w:rPr>
        <w:t>with</w:t>
      </w:r>
      <w:r w:rsidR="00F00DE6">
        <w:rPr>
          <w:lang w:eastAsia="en-US"/>
        </w:rPr>
        <w:t xml:space="preserve"> no missing data threshold (0.27). In contrast, the </w:t>
      </w:r>
      <w:proofErr w:type="spellStart"/>
      <w:r w:rsidR="00F00DE6">
        <w:rPr>
          <w:lang w:eastAsia="en-US"/>
        </w:rPr>
        <w:t>LightGBM</w:t>
      </w:r>
      <w:proofErr w:type="spellEnd"/>
      <w:r w:rsidR="00F00DE6">
        <w:rPr>
          <w:lang w:eastAsia="en-US"/>
        </w:rPr>
        <w:t xml:space="preserve"> models with the lowest MSE were trained with no feature selection and </w:t>
      </w:r>
      <w:r w:rsidR="00F364A7">
        <w:rPr>
          <w:lang w:eastAsia="en-US"/>
        </w:rPr>
        <w:t xml:space="preserve">with </w:t>
      </w:r>
      <w:r w:rsidR="00F00DE6">
        <w:rPr>
          <w:lang w:eastAsia="en-US"/>
        </w:rPr>
        <w:t xml:space="preserve">a missing data threshold of 95%. These combinations of pre-processing techniques also produced the best performing </w:t>
      </w:r>
      <w:proofErr w:type="spellStart"/>
      <w:r w:rsidR="00F00DE6">
        <w:rPr>
          <w:lang w:eastAsia="en-US"/>
        </w:rPr>
        <w:t>XGBoost</w:t>
      </w:r>
      <w:proofErr w:type="spellEnd"/>
      <w:r w:rsidR="00F00DE6">
        <w:rPr>
          <w:lang w:eastAsia="en-US"/>
        </w:rPr>
        <w:t xml:space="preserve"> models. However, wide standard deviations</w:t>
      </w:r>
      <w:r w:rsidR="00F364A7">
        <w:rPr>
          <w:lang w:eastAsia="en-US"/>
        </w:rPr>
        <w:t xml:space="preserve"> in error</w:t>
      </w:r>
      <w:r w:rsidR="00F00DE6">
        <w:rPr>
          <w:lang w:eastAsia="en-US"/>
        </w:rPr>
        <w:t xml:space="preserve"> prevent</w:t>
      </w:r>
      <w:r w:rsidR="00F364A7">
        <w:rPr>
          <w:lang w:eastAsia="en-US"/>
        </w:rPr>
        <w:t>ed these techniques from being conclusively</w:t>
      </w:r>
      <w:r w:rsidR="00F00DE6">
        <w:rPr>
          <w:lang w:eastAsia="en-US"/>
        </w:rPr>
        <w:t xml:space="preserve"> </w:t>
      </w:r>
      <w:r w:rsidR="00F364A7">
        <w:rPr>
          <w:lang w:eastAsia="en-US"/>
        </w:rPr>
        <w:t>designated as</w:t>
      </w:r>
      <w:r w:rsidR="00F00DE6">
        <w:rPr>
          <w:lang w:eastAsia="en-US"/>
        </w:rPr>
        <w:t xml:space="preserve"> the highest performing combination, especially given </w:t>
      </w:r>
      <w:r w:rsidR="00DF23FD">
        <w:rPr>
          <w:lang w:eastAsia="en-US"/>
        </w:rPr>
        <w:t>they</w:t>
      </w:r>
      <w:r w:rsidR="00F00DE6">
        <w:rPr>
          <w:lang w:eastAsia="en-US"/>
        </w:rPr>
        <w:t xml:space="preserve"> did not produce the best performing Random Forest models. </w:t>
      </w:r>
    </w:p>
    <w:p w:rsidR="000178AA" w:rsidP="00F00DE6" w:rsidRDefault="00FF7632" w14:paraId="2064ED01" w14:textId="44F55778">
      <w:pPr>
        <w:jc w:val="both"/>
        <w:rPr>
          <w:lang w:eastAsia="en-US"/>
        </w:rPr>
      </w:pPr>
      <w:r>
        <w:rPr>
          <w:noProof/>
          <w14:ligatures w14:val="standardContextual"/>
        </w:rPr>
        <mc:AlternateContent>
          <mc:Choice Requires="wps">
            <w:drawing>
              <wp:anchor distT="0" distB="0" distL="114300" distR="114300" simplePos="0" relativeHeight="251658249" behindDoc="0" locked="0" layoutInCell="1" allowOverlap="1" wp14:anchorId="457CF613" wp14:editId="7028361A">
                <wp:simplePos x="0" y="0"/>
                <wp:positionH relativeFrom="column">
                  <wp:posOffset>-64993</wp:posOffset>
                </wp:positionH>
                <wp:positionV relativeFrom="paragraph">
                  <wp:posOffset>179070</wp:posOffset>
                </wp:positionV>
                <wp:extent cx="338400" cy="323133"/>
                <wp:effectExtent l="0" t="0" r="0" b="0"/>
                <wp:wrapNone/>
                <wp:docPr id="33120658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131D76AF"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7D945A">
              <v:shape id="_x0000_s1040" style="position:absolute;left:0;text-align:left;margin-left:-5.1pt;margin-top:14.1pt;width:26.65pt;height:25.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u2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" w14:anchorId="457CF613">
                <v:textbox>
                  <w:txbxContent>
                    <w:p w:rsidR="00B54BB6" w:rsidP="00B54BB6" w:rsidRDefault="00B54BB6" w14:paraId="07A544D3" w14:textId="77777777">
                      <w:r>
                        <w:t>a)</w:t>
                      </w:r>
                    </w:p>
                  </w:txbxContent>
                </v:textbox>
              </v:shape>
            </w:pict>
          </mc:Fallback>
        </mc:AlternateContent>
      </w:r>
    </w:p>
    <w:p w:rsidR="00F00DE6" w:rsidP="00FF7632" w:rsidRDefault="00FF7632" w14:paraId="0B9CFF56" w14:textId="6C3BA50F">
      <w:pPr>
        <w:jc w:val="center"/>
        <w:rPr>
          <w:lang w:eastAsia="en-US"/>
        </w:rPr>
      </w:pPr>
      <w:r>
        <w:rPr>
          <w:noProof/>
          <w14:ligatures w14:val="standardContextual"/>
        </w:rPr>
        <mc:AlternateContent>
          <mc:Choice Requires="wps">
            <w:drawing>
              <wp:anchor distT="0" distB="0" distL="114300" distR="114300" simplePos="0" relativeHeight="251658260" behindDoc="0" locked="0" layoutInCell="1" allowOverlap="1" wp14:anchorId="0E27C6D4" wp14:editId="570D5A0A">
                <wp:simplePos x="0" y="0"/>
                <wp:positionH relativeFrom="column">
                  <wp:posOffset>-197520</wp:posOffset>
                </wp:positionH>
                <wp:positionV relativeFrom="paragraph">
                  <wp:posOffset>2125808</wp:posOffset>
                </wp:positionV>
                <wp:extent cx="338400" cy="323133"/>
                <wp:effectExtent l="0" t="0" r="0" b="0"/>
                <wp:wrapNone/>
                <wp:docPr id="192595604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1871F333"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D03AC3">
              <v:shape id="_x0000_s1041" style="position:absolute;left:0;text-align:left;margin-left:-15.55pt;margin-top:167.4pt;width:26.65pt;height:25.4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" w14:anchorId="0E27C6D4">
                <v:textbox>
                  <w:txbxContent>
                    <w:p w:rsidR="00B54BB6" w:rsidP="00B54BB6" w:rsidRDefault="00B54BB6" w14:paraId="5AC0890F" w14:textId="77777777">
                      <w:r>
                        <w:t>b)</w:t>
                      </w:r>
                    </w:p>
                  </w:txbxContent>
                </v:textbox>
              </v:shape>
            </w:pict>
          </mc:Fallback>
        </mc:AlternateContent>
      </w:r>
      <w:r w:rsidRPr="0015588A" w:rsidR="000178AA">
        <w:rPr>
          <w:noProof/>
          <w:lang w:eastAsia="en-US"/>
        </w:rPr>
        <w:drawing>
          <wp:inline distT="0" distB="0" distL="0" distR="0" wp14:anchorId="014761ED" wp14:editId="326EBC8C">
            <wp:extent cx="5289258" cy="2060971"/>
            <wp:effectExtent l="0" t="0" r="0" b="0"/>
            <wp:docPr id="23216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5021" name=""/>
                    <pic:cNvPicPr/>
                  </pic:nvPicPr>
                  <pic:blipFill>
                    <a:blip r:embed="rId29"/>
                    <a:stretch>
                      <a:fillRect/>
                    </a:stretch>
                  </pic:blipFill>
                  <pic:spPr>
                    <a:xfrm>
                      <a:off x="0" y="0"/>
                      <a:ext cx="5384702" cy="2098161"/>
                    </a:xfrm>
                    <a:prstGeom prst="rect">
                      <a:avLst/>
                    </a:prstGeom>
                  </pic:spPr>
                </pic:pic>
              </a:graphicData>
            </a:graphic>
          </wp:inline>
        </w:drawing>
      </w:r>
    </w:p>
    <w:p w:rsidR="0038072C" w:rsidP="00FF7632" w:rsidRDefault="00F2277A" w14:paraId="687085B5" w14:textId="16DC4044">
      <w:pPr>
        <w:jc w:val="center"/>
        <w:rPr>
          <w:lang w:eastAsia="en-US"/>
        </w:rPr>
      </w:pPr>
      <w:r w:rsidRPr="00F2277A">
        <w:rPr>
          <w:noProof/>
          <w:lang w:eastAsia="en-US"/>
        </w:rPr>
        <w:drawing>
          <wp:inline distT="0" distB="0" distL="0" distR="0" wp14:anchorId="19132C97" wp14:editId="06B89EE4">
            <wp:extent cx="5398639" cy="2137684"/>
            <wp:effectExtent l="0" t="0" r="0" b="0"/>
            <wp:docPr id="8034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2770" name=""/>
                    <pic:cNvPicPr/>
                  </pic:nvPicPr>
                  <pic:blipFill>
                    <a:blip r:embed="rId30"/>
                    <a:stretch>
                      <a:fillRect/>
                    </a:stretch>
                  </pic:blipFill>
                  <pic:spPr>
                    <a:xfrm>
                      <a:off x="0" y="0"/>
                      <a:ext cx="5423109" cy="2147373"/>
                    </a:xfrm>
                    <a:prstGeom prst="rect">
                      <a:avLst/>
                    </a:prstGeom>
                  </pic:spPr>
                </pic:pic>
              </a:graphicData>
            </a:graphic>
          </wp:inline>
        </w:drawing>
      </w:r>
      <w:r w:rsidRPr="008966A4" w:rsidR="008966A4">
        <w:rPr>
          <w:lang w:eastAsia="en-US"/>
        </w:rPr>
        <w:t xml:space="preserve"> </w:t>
      </w:r>
    </w:p>
    <w:p w:rsidRPr="00F35CCB" w:rsidR="006E3124" w:rsidP="006E3124" w:rsidRDefault="00B54BB6" w14:paraId="28129EB0" w14:textId="3BD96AD4">
      <w:pPr>
        <w:jc w:val="both"/>
        <w:rPr>
          <w:sz w:val="22"/>
          <w:szCs w:val="22"/>
          <w:lang w:eastAsia="en-US"/>
        </w:rPr>
      </w:pPr>
      <w:r w:rsidRPr="00F35CCB">
        <w:rPr>
          <w:b/>
          <w:bCs/>
          <w:sz w:val="22"/>
          <w:szCs w:val="22"/>
          <w:lang w:eastAsia="en-US"/>
        </w:rPr>
        <w:t>Figure 1</w:t>
      </w:r>
      <w:r w:rsidR="00E15D49">
        <w:rPr>
          <w:b/>
          <w:bCs/>
          <w:sz w:val="22"/>
          <w:szCs w:val="22"/>
          <w:lang w:eastAsia="en-US"/>
        </w:rPr>
        <w:t>8</w:t>
      </w:r>
      <w:r w:rsidRPr="00F35CCB">
        <w:rPr>
          <w:b/>
          <w:bCs/>
          <w:sz w:val="22"/>
          <w:szCs w:val="22"/>
          <w:lang w:eastAsia="en-US"/>
        </w:rPr>
        <w:t>:</w:t>
      </w:r>
      <w:r w:rsidRPr="00F35CCB">
        <w:rPr>
          <w:sz w:val="22"/>
          <w:szCs w:val="22"/>
          <w:lang w:eastAsia="en-US"/>
        </w:rPr>
        <w:t xml:space="preserve"> </w:t>
      </w:r>
      <w:r w:rsidRPr="00F35CCB" w:rsidR="00B35C5E">
        <w:rPr>
          <w:sz w:val="22"/>
          <w:szCs w:val="22"/>
          <w:lang w:eastAsia="en-US"/>
        </w:rPr>
        <w:t xml:space="preserve">a) Mean relative error and b) mean-squared error </w:t>
      </w:r>
      <w:r w:rsidRPr="00F35CCB">
        <w:rPr>
          <w:sz w:val="22"/>
          <w:szCs w:val="22"/>
          <w:lang w:eastAsia="en-US"/>
        </w:rPr>
        <w:t xml:space="preserve">for </w:t>
      </w:r>
      <w:proofErr w:type="spellStart"/>
      <w:r w:rsidRPr="00F35CCB">
        <w:rPr>
          <w:sz w:val="22"/>
          <w:szCs w:val="22"/>
          <w:lang w:eastAsia="en-US"/>
        </w:rPr>
        <w:t>LightGBM</w:t>
      </w:r>
      <w:proofErr w:type="spellEnd"/>
      <w:r w:rsidRPr="00F35CCB">
        <w:rPr>
          <w:sz w:val="22"/>
          <w:szCs w:val="22"/>
          <w:lang w:eastAsia="en-US"/>
        </w:rPr>
        <w:t xml:space="preserve"> base estimators fit on different feature subsets and missing data thresholds for </w:t>
      </w:r>
      <w:r w:rsidRPr="00F35CCB" w:rsidR="00880E98">
        <w:rPr>
          <w:sz w:val="22"/>
          <w:szCs w:val="22"/>
          <w:lang w:eastAsia="en-US"/>
        </w:rPr>
        <w:t>country-level prediction</w:t>
      </w:r>
      <w:r w:rsidRPr="00F35CCB">
        <w:rPr>
          <w:sz w:val="22"/>
          <w:szCs w:val="22"/>
          <w:lang w:eastAsia="en-US"/>
        </w:rPr>
        <w:t xml:space="preserve">. </w:t>
      </w:r>
    </w:p>
    <w:p w:rsidR="004D286A" w:rsidP="006E3124" w:rsidRDefault="004D286A" w14:paraId="359635C6" w14:textId="77777777">
      <w:pPr>
        <w:jc w:val="both"/>
        <w:rPr>
          <w:lang w:eastAsia="en-US"/>
        </w:rPr>
      </w:pPr>
    </w:p>
    <w:p w:rsidR="00BA7559" w:rsidP="00531DFE" w:rsidRDefault="0038072C" w14:paraId="0B88B82E" w14:textId="3E57C673">
      <w:pPr>
        <w:pStyle w:val="Heading4"/>
      </w:pPr>
      <w:r>
        <w:t>5.</w:t>
      </w:r>
      <w:r w:rsidR="004C19CC">
        <w:t>4</w:t>
      </w:r>
      <w:r>
        <w:t xml:space="preserve">2 Base Estimator Performance on Different Feature Subsets and Missing Data Removal Thresholds for </w:t>
      </w:r>
      <w:r w:rsidR="00EE4A5A">
        <w:t>Forecasting</w:t>
      </w:r>
    </w:p>
    <w:p w:rsidRPr="00FF0536" w:rsidR="007B2D28" w:rsidP="007B2D28" w:rsidRDefault="007B2D28" w14:paraId="7CF9EC80" w14:textId="2FDE4991">
      <w:pPr>
        <w:rPr>
          <w:ins w:author="Minh Bui" w:date="2025-10-16T16:26:00Z" w16du:dateUtc="2025-10-16T05:26:00Z" w:id="43"/>
        </w:rPr>
      </w:pPr>
      <w:ins w:author="Minh Bui" w:date="2025-10-16T16:26:00Z" w16du:dateUtc="2025-10-16T05:26:00Z" w:id="44">
        <w:r>
          <w:t>Leading sentence to explain what is forecasting</w:t>
        </w:r>
      </w:ins>
      <w:ins w:author="Minh Bui" w:date="2025-10-16T16:27:00Z" w16du:dateUtc="2025-10-16T05:27:00Z" w:id="45">
        <w:r w:rsidR="00E20417">
          <w:t>, to remind readers.</w:t>
        </w:r>
        <w:r w:rsidR="000F0BC0">
          <w:t xml:space="preserve"> You can also connect with section number in Methods.</w:t>
        </w:r>
      </w:ins>
    </w:p>
    <w:p w:rsidRPr="002832A5" w:rsidR="002832A5" w:rsidP="002832A5" w:rsidRDefault="002832A5" w14:paraId="1187D794" w14:textId="77777777"/>
    <w:p w:rsidR="009A6EFF" w:rsidP="00593EF5" w:rsidRDefault="0038072C" w14:paraId="501FC0C0" w14:textId="66489611">
      <w:pPr>
        <w:pStyle w:val="Heading5"/>
      </w:pPr>
      <w:r>
        <w:t>5.</w:t>
      </w:r>
      <w:r w:rsidR="004C19CC">
        <w:t>4</w:t>
      </w:r>
      <w:r>
        <w:t>21: Random Forest</w:t>
      </w:r>
    </w:p>
    <w:p w:rsidR="00E710FC" w:rsidP="00A2092E" w:rsidRDefault="00E710FC" w14:paraId="6BF30084" w14:textId="4F6E1821">
      <w:pPr>
        <w:jc w:val="both"/>
        <w:rPr>
          <w:lang w:eastAsia="en-US"/>
        </w:rPr>
      </w:pPr>
      <w:r>
        <w:rPr>
          <w:lang w:eastAsia="en-US"/>
        </w:rPr>
        <w:t xml:space="preserve">Random Forest models trained </w:t>
      </w:r>
      <w:r w:rsidR="00523E8E">
        <w:rPr>
          <w:lang w:eastAsia="en-US"/>
        </w:rPr>
        <w:t>to perform</w:t>
      </w:r>
      <w:r>
        <w:rPr>
          <w:lang w:eastAsia="en-US"/>
        </w:rPr>
        <w:t xml:space="preserve"> </w:t>
      </w:r>
      <w:r w:rsidR="00EE4A5A">
        <w:rPr>
          <w:lang w:eastAsia="en-US"/>
        </w:rPr>
        <w:t>forecasting</w:t>
      </w:r>
      <w:r>
        <w:rPr>
          <w:lang w:eastAsia="en-US"/>
        </w:rPr>
        <w:t xml:space="preserve"> </w:t>
      </w:r>
      <w:r w:rsidR="00516218">
        <w:rPr>
          <w:lang w:eastAsia="en-US"/>
        </w:rPr>
        <w:t xml:space="preserve">using different feature subsets had </w:t>
      </w:r>
      <w:r w:rsidR="00503720">
        <w:rPr>
          <w:lang w:eastAsia="en-US"/>
        </w:rPr>
        <w:t xml:space="preserve">very </w:t>
      </w:r>
      <w:r w:rsidR="00516218">
        <w:rPr>
          <w:lang w:eastAsia="en-US"/>
        </w:rPr>
        <w:t xml:space="preserve">similar MRE scores, with MRE </w:t>
      </w:r>
      <w:r>
        <w:rPr>
          <w:lang w:eastAsia="en-US"/>
        </w:rPr>
        <w:t xml:space="preserve">ranging from 0.37 to 0.40 </w:t>
      </w:r>
      <w:r w:rsidR="00523E8E">
        <w:rPr>
          <w:lang w:eastAsia="en-US"/>
        </w:rPr>
        <w:t>(</w:t>
      </w:r>
      <w:r>
        <w:rPr>
          <w:lang w:eastAsia="en-US"/>
        </w:rPr>
        <w:t>excluding models trained with the ‘Correlation 0.8’ feature subset</w:t>
      </w:r>
      <w:r w:rsidR="00523E8E">
        <w:rPr>
          <w:lang w:eastAsia="en-US"/>
        </w:rPr>
        <w:t>)</w:t>
      </w:r>
      <w:r>
        <w:rPr>
          <w:lang w:eastAsia="en-US"/>
        </w:rPr>
        <w:t xml:space="preserve"> (Figure 1</w:t>
      </w:r>
      <w:r w:rsidR="00E15D49">
        <w:rPr>
          <w:lang w:eastAsia="en-US"/>
        </w:rPr>
        <w:t>9</w:t>
      </w:r>
      <w:r>
        <w:rPr>
          <w:lang w:eastAsia="en-US"/>
        </w:rPr>
        <w:t xml:space="preserve">a). The Random Forest models with the lowest </w:t>
      </w:r>
      <w:r w:rsidR="00567E97">
        <w:rPr>
          <w:lang w:eastAsia="en-US"/>
        </w:rPr>
        <w:t>MRE</w:t>
      </w:r>
      <w:r>
        <w:rPr>
          <w:lang w:eastAsia="en-US"/>
        </w:rPr>
        <w:t xml:space="preserve"> (0.37) were trained with no feature selection and a missing data threshold of 95%</w:t>
      </w:r>
      <w:r w:rsidR="0062271F">
        <w:rPr>
          <w:lang w:eastAsia="en-US"/>
        </w:rPr>
        <w:t>.</w:t>
      </w:r>
    </w:p>
    <w:p w:rsidR="00E710FC" w:rsidP="00A2092E" w:rsidRDefault="00E710FC" w14:paraId="77BC4EA5" w14:textId="77777777">
      <w:pPr>
        <w:jc w:val="both"/>
        <w:rPr>
          <w:lang w:eastAsia="en-US"/>
        </w:rPr>
      </w:pPr>
    </w:p>
    <w:p w:rsidR="00F539D5" w:rsidP="00A2092E" w:rsidRDefault="00E710FC" w14:paraId="23542503" w14:textId="399DF886">
      <w:pPr>
        <w:jc w:val="both"/>
        <w:rPr>
          <w:lang w:eastAsia="en-US"/>
        </w:rPr>
      </w:pPr>
      <w:r>
        <w:rPr>
          <w:lang w:eastAsia="en-US"/>
        </w:rPr>
        <w:t xml:space="preserve">There was more variation in the models’ MSE scores, indicating differences in the effect of outliers on the different </w:t>
      </w:r>
      <w:r w:rsidR="0062271F">
        <w:rPr>
          <w:lang w:eastAsia="en-US"/>
        </w:rPr>
        <w:t>pre-processing methods</w:t>
      </w:r>
      <w:r>
        <w:rPr>
          <w:lang w:eastAsia="en-US"/>
        </w:rPr>
        <w:t xml:space="preserve"> (Figure 1</w:t>
      </w:r>
      <w:r w:rsidR="00E15D49">
        <w:rPr>
          <w:lang w:eastAsia="en-US"/>
        </w:rPr>
        <w:t>9</w:t>
      </w:r>
      <w:r>
        <w:rPr>
          <w:lang w:eastAsia="en-US"/>
        </w:rPr>
        <w:t>b). The Random Forest models</w:t>
      </w:r>
      <w:r w:rsidR="00EB4718">
        <w:rPr>
          <w:lang w:eastAsia="en-US"/>
        </w:rPr>
        <w:t xml:space="preserve"> had</w:t>
      </w:r>
      <w:r>
        <w:rPr>
          <w:lang w:eastAsia="en-US"/>
        </w:rPr>
        <w:t xml:space="preserve"> MSE scores </w:t>
      </w:r>
      <w:r w:rsidR="00EB4718">
        <w:rPr>
          <w:lang w:eastAsia="en-US"/>
        </w:rPr>
        <w:t>between</w:t>
      </w:r>
      <w:r>
        <w:rPr>
          <w:lang w:eastAsia="en-US"/>
        </w:rPr>
        <w:t xml:space="preserve"> 4,900 </w:t>
      </w:r>
      <w:r w:rsidR="00EB4718">
        <w:rPr>
          <w:lang w:eastAsia="en-US"/>
        </w:rPr>
        <w:t>and</w:t>
      </w:r>
      <w:r>
        <w:rPr>
          <w:lang w:eastAsia="en-US"/>
        </w:rPr>
        <w:t xml:space="preserve"> 9,500</w:t>
      </w:r>
      <w:r w:rsidR="000C2378">
        <w:rPr>
          <w:lang w:eastAsia="en-US"/>
        </w:rPr>
        <w:t>, excluding errors from models trained on the ‘Correlation 0.8’ subset</w:t>
      </w:r>
      <w:r>
        <w:rPr>
          <w:lang w:eastAsia="en-US"/>
        </w:rPr>
        <w:t>. The ‘Correlation 0.6’ feature subset generally produced the lowest MSE scores (all below 6,000)</w:t>
      </w:r>
      <w:r w:rsidR="005D0429">
        <w:rPr>
          <w:lang w:eastAsia="en-US"/>
        </w:rPr>
        <w:t>. For example, the Random Forest models with the lowest MSE were trained on the ‘Correlation 0.6’ feature subset with no missing data removal (MSE=4,917).</w:t>
      </w:r>
      <w:r w:rsidR="00F412E7">
        <w:rPr>
          <w:lang w:eastAsia="en-US"/>
        </w:rPr>
        <w:t xml:space="preserve"> The ‘Correlation 0.6’</w:t>
      </w:r>
      <w:r w:rsidR="005D0429">
        <w:rPr>
          <w:lang w:eastAsia="en-US"/>
        </w:rPr>
        <w:t xml:space="preserve"> feature subset’s </w:t>
      </w:r>
      <w:r w:rsidR="00604FD0">
        <w:rPr>
          <w:lang w:eastAsia="en-US"/>
        </w:rPr>
        <w:t xml:space="preserve">stronger performance </w:t>
      </w:r>
      <w:r w:rsidR="005D0429">
        <w:rPr>
          <w:lang w:eastAsia="en-US"/>
        </w:rPr>
        <w:t xml:space="preserve">was </w:t>
      </w:r>
      <w:r w:rsidR="00604FD0">
        <w:rPr>
          <w:lang w:eastAsia="en-US"/>
        </w:rPr>
        <w:t xml:space="preserve">more consistent when measured with MSE than </w:t>
      </w:r>
      <w:r w:rsidR="00593EF5">
        <w:rPr>
          <w:lang w:eastAsia="en-US"/>
        </w:rPr>
        <w:t>MRE</w:t>
      </w:r>
      <w:r w:rsidR="00604FD0">
        <w:rPr>
          <w:lang w:eastAsia="en-US"/>
        </w:rPr>
        <w:t xml:space="preserve">. Thus, it may more effectively handle outliers. </w:t>
      </w:r>
    </w:p>
    <w:p w:rsidR="00604FD0" w:rsidP="00A2092E" w:rsidRDefault="00604FD0" w14:paraId="69F5C9F3" w14:textId="77777777">
      <w:pPr>
        <w:jc w:val="both"/>
        <w:rPr>
          <w:lang w:eastAsia="en-US"/>
        </w:rPr>
      </w:pPr>
    </w:p>
    <w:p w:rsidR="002E1441" w:rsidP="002E1441" w:rsidRDefault="00593EF5" w14:paraId="028FCD98" w14:textId="0D896102">
      <w:pPr>
        <w:jc w:val="both"/>
        <w:rPr>
          <w:lang w:eastAsia="en-US"/>
        </w:rPr>
      </w:pPr>
      <w:r>
        <w:rPr>
          <w:lang w:eastAsia="en-US"/>
        </w:rPr>
        <w:t xml:space="preserve">The Random Forest models trained to perform forecasting had the highest MRE and MSE scores on the ‘Correlation 0.8’ feature subset, like the models used for country-level prediction. </w:t>
      </w:r>
      <w:r w:rsidR="00604FD0">
        <w:rPr>
          <w:lang w:eastAsia="en-US"/>
        </w:rPr>
        <w:t xml:space="preserve">As previously observed, the standard deviation in the error metrics prevented one missing data threshold from consistently producing the highest model performance. </w:t>
      </w:r>
    </w:p>
    <w:p w:rsidR="001670D1" w:rsidP="00A2092E" w:rsidRDefault="001670D1" w14:paraId="7C689010" w14:textId="77777777">
      <w:pPr>
        <w:jc w:val="both"/>
        <w:rPr>
          <w:lang w:eastAsia="en-US"/>
        </w:rPr>
      </w:pPr>
    </w:p>
    <w:p w:rsidR="00F00DE6" w:rsidP="00C42539" w:rsidRDefault="00D00BC9" w14:paraId="030342BB" w14:textId="460D8915">
      <w:pPr>
        <w:jc w:val="center"/>
        <w:rPr>
          <w:lang w:eastAsia="en-US"/>
        </w:rPr>
      </w:pPr>
      <w:r>
        <w:rPr>
          <w:noProof/>
          <w14:ligatures w14:val="standardContextual"/>
        </w:rPr>
        <mc:AlternateContent>
          <mc:Choice Requires="wps">
            <w:drawing>
              <wp:anchor distT="0" distB="0" distL="114300" distR="114300" simplePos="0" relativeHeight="251658250" behindDoc="0" locked="0" layoutInCell="1" allowOverlap="1" wp14:anchorId="59951EFB" wp14:editId="70638377">
                <wp:simplePos x="0" y="0"/>
                <wp:positionH relativeFrom="column">
                  <wp:posOffset>-148127</wp:posOffset>
                </wp:positionH>
                <wp:positionV relativeFrom="paragraph">
                  <wp:posOffset>45994</wp:posOffset>
                </wp:positionV>
                <wp:extent cx="338400" cy="323133"/>
                <wp:effectExtent l="0" t="0" r="0" b="0"/>
                <wp:wrapNone/>
                <wp:docPr id="119907987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35FE9642"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17B708">
              <v:shape id="_x0000_s1042" style="position:absolute;left:0;text-align:left;margin-left:-11.65pt;margin-top:3.6pt;width:26.65pt;height:25.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" w14:anchorId="59951EFB">
                <v:textbox>
                  <w:txbxContent>
                    <w:p w:rsidR="00B54BB6" w:rsidP="00B54BB6" w:rsidRDefault="00B54BB6" w14:paraId="0AC94E83" w14:textId="77777777">
                      <w:r>
                        <w:t>a)</w:t>
                      </w:r>
                    </w:p>
                  </w:txbxContent>
                </v:textbox>
              </v:shape>
            </w:pict>
          </mc:Fallback>
        </mc:AlternateContent>
      </w:r>
      <w:r w:rsidRPr="003D4157" w:rsidR="003D4157">
        <w:rPr>
          <w:noProof/>
          <w:lang w:eastAsia="en-US"/>
        </w:rPr>
        <w:drawing>
          <wp:inline distT="0" distB="0" distL="0" distR="0" wp14:anchorId="7E57542F" wp14:editId="1471B2A3">
            <wp:extent cx="5206906" cy="2028882"/>
            <wp:effectExtent l="0" t="0" r="635" b="3175"/>
            <wp:docPr id="13646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9956" name=""/>
                    <pic:cNvPicPr/>
                  </pic:nvPicPr>
                  <pic:blipFill>
                    <a:blip r:embed="rId31"/>
                    <a:stretch>
                      <a:fillRect/>
                    </a:stretch>
                  </pic:blipFill>
                  <pic:spPr>
                    <a:xfrm>
                      <a:off x="0" y="0"/>
                      <a:ext cx="5253255" cy="2046942"/>
                    </a:xfrm>
                    <a:prstGeom prst="rect">
                      <a:avLst/>
                    </a:prstGeom>
                  </pic:spPr>
                </pic:pic>
              </a:graphicData>
            </a:graphic>
          </wp:inline>
        </w:drawing>
      </w:r>
    </w:p>
    <w:p w:rsidR="00A53848" w:rsidP="003B4CE2" w:rsidRDefault="00C42539" w14:paraId="4748BF8B" w14:textId="1050CCDD">
      <w:pPr>
        <w:jc w:val="center"/>
        <w:rPr>
          <w:lang w:eastAsia="en-US"/>
        </w:rPr>
      </w:pPr>
      <w:r>
        <w:rPr>
          <w:noProof/>
          <w14:ligatures w14:val="standardContextual"/>
        </w:rPr>
        <mc:AlternateContent>
          <mc:Choice Requires="wps">
            <w:drawing>
              <wp:anchor distT="0" distB="0" distL="114300" distR="114300" simplePos="0" relativeHeight="251658259" behindDoc="0" locked="0" layoutInCell="1" allowOverlap="1" wp14:anchorId="7310F625" wp14:editId="5EC0639B">
                <wp:simplePos x="0" y="0"/>
                <wp:positionH relativeFrom="column">
                  <wp:posOffset>-279297</wp:posOffset>
                </wp:positionH>
                <wp:positionV relativeFrom="paragraph">
                  <wp:posOffset>104277</wp:posOffset>
                </wp:positionV>
                <wp:extent cx="338400" cy="323133"/>
                <wp:effectExtent l="0" t="0" r="0" b="0"/>
                <wp:wrapNone/>
                <wp:docPr id="16221183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56A090CF"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650F3F">
              <v:shape id="_x0000_s1043" style="position:absolute;left:0;text-align:left;margin-left:-22pt;margin-top:8.2pt;width:26.65pt;height:25.4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" w14:anchorId="7310F625">
                <v:textbox>
                  <w:txbxContent>
                    <w:p w:rsidR="00B54BB6" w:rsidP="00B54BB6" w:rsidRDefault="00B54BB6" w14:paraId="5178D324" w14:textId="77777777">
                      <w:r>
                        <w:t>b)</w:t>
                      </w:r>
                    </w:p>
                  </w:txbxContent>
                </v:textbox>
              </v:shape>
            </w:pict>
          </mc:Fallback>
        </mc:AlternateContent>
      </w:r>
      <w:r w:rsidRPr="00D00BC9" w:rsidR="00D00BC9">
        <w:rPr>
          <w:noProof/>
          <w:lang w:eastAsia="en-US"/>
        </w:rPr>
        <w:drawing>
          <wp:inline distT="0" distB="0" distL="0" distR="0" wp14:anchorId="6895C722" wp14:editId="4666E159">
            <wp:extent cx="5541401" cy="2194213"/>
            <wp:effectExtent l="0" t="0" r="0" b="3175"/>
            <wp:docPr id="109701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5131" name=""/>
                    <pic:cNvPicPr/>
                  </pic:nvPicPr>
                  <pic:blipFill>
                    <a:blip r:embed="rId32"/>
                    <a:stretch>
                      <a:fillRect/>
                    </a:stretch>
                  </pic:blipFill>
                  <pic:spPr>
                    <a:xfrm>
                      <a:off x="0" y="0"/>
                      <a:ext cx="5583352" cy="2210824"/>
                    </a:xfrm>
                    <a:prstGeom prst="rect">
                      <a:avLst/>
                    </a:prstGeom>
                  </pic:spPr>
                </pic:pic>
              </a:graphicData>
            </a:graphic>
          </wp:inline>
        </w:drawing>
      </w:r>
    </w:p>
    <w:p w:rsidRPr="00F35CCB" w:rsidR="003B4CE2" w:rsidP="004F6B97" w:rsidRDefault="00167E25" w14:paraId="70908FD0" w14:textId="3CB66312">
      <w:pPr>
        <w:jc w:val="both"/>
        <w:rPr>
          <w:sz w:val="22"/>
          <w:szCs w:val="22"/>
          <w:lang w:eastAsia="en-US"/>
        </w:rPr>
      </w:pPr>
      <w:r w:rsidRPr="00F35CCB">
        <w:rPr>
          <w:b/>
          <w:bCs/>
          <w:sz w:val="22"/>
          <w:szCs w:val="22"/>
          <w:lang w:eastAsia="en-US"/>
        </w:rPr>
        <w:t>Figure 1</w:t>
      </w:r>
      <w:r w:rsidR="00E15D49">
        <w:rPr>
          <w:b/>
          <w:bCs/>
          <w:sz w:val="22"/>
          <w:szCs w:val="22"/>
          <w:lang w:eastAsia="en-US"/>
        </w:rPr>
        <w:t>9</w:t>
      </w:r>
      <w:r w:rsidRPr="00F35CCB">
        <w:rPr>
          <w:b/>
          <w:bCs/>
          <w:sz w:val="22"/>
          <w:szCs w:val="22"/>
          <w:lang w:eastAsia="en-US"/>
        </w:rPr>
        <w:t>:</w:t>
      </w:r>
      <w:r w:rsidRPr="00F35CCB">
        <w:rPr>
          <w:sz w:val="22"/>
          <w:szCs w:val="22"/>
          <w:lang w:eastAsia="en-US"/>
        </w:rPr>
        <w:t xml:space="preserve"> </w:t>
      </w:r>
      <w:r w:rsidRPr="00F35CCB" w:rsidR="00B35C5E">
        <w:rPr>
          <w:sz w:val="22"/>
          <w:szCs w:val="22"/>
          <w:lang w:eastAsia="en-US"/>
        </w:rPr>
        <w:t xml:space="preserve">a) Mean relative error and b) mean-squared error </w:t>
      </w:r>
      <w:r w:rsidRPr="00F35CCB">
        <w:rPr>
          <w:sz w:val="22"/>
          <w:szCs w:val="22"/>
          <w:lang w:eastAsia="en-US"/>
        </w:rPr>
        <w:t xml:space="preserve">for Random Forest base estimators fit on different feature </w:t>
      </w:r>
      <w:r w:rsidRPr="00F35CCB" w:rsidR="00B54BB6">
        <w:rPr>
          <w:sz w:val="22"/>
          <w:szCs w:val="22"/>
          <w:lang w:eastAsia="en-US"/>
        </w:rPr>
        <w:t>subsets</w:t>
      </w:r>
      <w:r w:rsidRPr="00F35CCB">
        <w:rPr>
          <w:sz w:val="22"/>
          <w:szCs w:val="22"/>
          <w:lang w:eastAsia="en-US"/>
        </w:rPr>
        <w:t xml:space="preserve"> and missing data thresholds</w:t>
      </w:r>
      <w:r w:rsidRPr="00F35CCB" w:rsidR="00B54BB6">
        <w:rPr>
          <w:sz w:val="22"/>
          <w:szCs w:val="22"/>
          <w:lang w:eastAsia="en-US"/>
        </w:rPr>
        <w:t xml:space="preserve"> for </w:t>
      </w:r>
      <w:r w:rsidRPr="00F35CCB" w:rsidR="00EE4A5A">
        <w:rPr>
          <w:sz w:val="22"/>
          <w:szCs w:val="22"/>
          <w:lang w:eastAsia="en-US"/>
        </w:rPr>
        <w:t>forecasting</w:t>
      </w:r>
      <w:r w:rsidRPr="00F35CCB">
        <w:rPr>
          <w:sz w:val="22"/>
          <w:szCs w:val="22"/>
          <w:lang w:eastAsia="en-US"/>
        </w:rPr>
        <w:t xml:space="preserve">. </w:t>
      </w:r>
    </w:p>
    <w:p w:rsidR="004F6B97" w:rsidP="004F6B97" w:rsidRDefault="004F6B97" w14:paraId="4A97CA7B" w14:textId="77777777">
      <w:pPr>
        <w:jc w:val="both"/>
        <w:rPr>
          <w:lang w:eastAsia="en-US"/>
        </w:rPr>
      </w:pPr>
    </w:p>
    <w:p w:rsidR="0038072C" w:rsidP="0038072C" w:rsidRDefault="0038072C" w14:paraId="43473066" w14:textId="0E33BDB0">
      <w:pPr>
        <w:pStyle w:val="Heading5"/>
      </w:pPr>
      <w:r>
        <w:t>5.</w:t>
      </w:r>
      <w:r w:rsidR="004C19CC">
        <w:t>4</w:t>
      </w:r>
      <w:r>
        <w:t xml:space="preserve">22: </w:t>
      </w:r>
      <w:proofErr w:type="spellStart"/>
      <w:r>
        <w:t>XGBoost</w:t>
      </w:r>
      <w:proofErr w:type="spellEnd"/>
    </w:p>
    <w:p w:rsidR="00EB28B1" w:rsidP="00EB28B1" w:rsidRDefault="00EB28B1" w14:paraId="2856F149" w14:textId="498560A9">
      <w:pPr>
        <w:jc w:val="both"/>
        <w:rPr>
          <w:lang w:eastAsia="en-US"/>
        </w:rPr>
      </w:pPr>
      <w:proofErr w:type="gramStart"/>
      <w:r>
        <w:rPr>
          <w:lang w:eastAsia="en-US"/>
        </w:rPr>
        <w:t>Similar to</w:t>
      </w:r>
      <w:proofErr w:type="gramEnd"/>
      <w:r>
        <w:rPr>
          <w:lang w:eastAsia="en-US"/>
        </w:rPr>
        <w:t xml:space="preserve"> the Random Forest models discussed </w:t>
      </w:r>
      <w:r w:rsidR="00593EF5">
        <w:rPr>
          <w:lang w:eastAsia="en-US"/>
        </w:rPr>
        <w:t>above</w:t>
      </w:r>
      <w:r>
        <w:rPr>
          <w:lang w:eastAsia="en-US"/>
        </w:rPr>
        <w:t xml:space="preserve">, the </w:t>
      </w:r>
      <w:proofErr w:type="spellStart"/>
      <w:r>
        <w:rPr>
          <w:lang w:eastAsia="en-US"/>
        </w:rPr>
        <w:t>XGBoost</w:t>
      </w:r>
      <w:proofErr w:type="spellEnd"/>
      <w:r>
        <w:rPr>
          <w:lang w:eastAsia="en-US"/>
        </w:rPr>
        <w:t xml:space="preserve"> models </w:t>
      </w:r>
      <w:r w:rsidR="00AC418C">
        <w:rPr>
          <w:lang w:eastAsia="en-US"/>
        </w:rPr>
        <w:t>trained</w:t>
      </w:r>
      <w:r>
        <w:rPr>
          <w:lang w:eastAsia="en-US"/>
        </w:rPr>
        <w:t xml:space="preserve"> </w:t>
      </w:r>
      <w:r w:rsidR="00AC418C">
        <w:rPr>
          <w:lang w:eastAsia="en-US"/>
        </w:rPr>
        <w:t>to perform</w:t>
      </w:r>
      <w:r>
        <w:rPr>
          <w:lang w:eastAsia="en-US"/>
        </w:rPr>
        <w:t xml:space="preserve"> </w:t>
      </w:r>
      <w:r w:rsidR="00EE4A5A">
        <w:rPr>
          <w:lang w:eastAsia="en-US"/>
        </w:rPr>
        <w:t>forecasting</w:t>
      </w:r>
      <w:r>
        <w:rPr>
          <w:lang w:eastAsia="en-US"/>
        </w:rPr>
        <w:t xml:space="preserve"> had </w:t>
      </w:r>
      <w:r w:rsidR="00AC418C">
        <w:rPr>
          <w:lang w:eastAsia="en-US"/>
        </w:rPr>
        <w:t>very similar</w:t>
      </w:r>
      <w:r>
        <w:rPr>
          <w:lang w:eastAsia="en-US"/>
        </w:rPr>
        <w:t xml:space="preserve"> </w:t>
      </w:r>
      <w:r w:rsidR="00567E97">
        <w:rPr>
          <w:lang w:eastAsia="en-US"/>
        </w:rPr>
        <w:t>MRE</w:t>
      </w:r>
      <w:r>
        <w:rPr>
          <w:lang w:eastAsia="en-US"/>
        </w:rPr>
        <w:t xml:space="preserve"> </w:t>
      </w:r>
      <w:r w:rsidR="00AC418C">
        <w:rPr>
          <w:lang w:eastAsia="en-US"/>
        </w:rPr>
        <w:t>scores across the different feature subsets</w:t>
      </w:r>
      <w:r>
        <w:rPr>
          <w:lang w:eastAsia="en-US"/>
        </w:rPr>
        <w:t xml:space="preserve"> (Figure </w:t>
      </w:r>
      <w:r w:rsidR="00E15D49">
        <w:rPr>
          <w:lang w:eastAsia="en-US"/>
        </w:rPr>
        <w:t>20</w:t>
      </w:r>
      <w:r>
        <w:rPr>
          <w:lang w:eastAsia="en-US"/>
        </w:rPr>
        <w:t xml:space="preserve">a). More specifically, when excluding the low performance ‘Correlation 0.8’ feature subset, their </w:t>
      </w:r>
      <w:r w:rsidR="00567E97">
        <w:rPr>
          <w:lang w:eastAsia="en-US"/>
        </w:rPr>
        <w:t>MRE</w:t>
      </w:r>
      <w:r>
        <w:rPr>
          <w:lang w:eastAsia="en-US"/>
        </w:rPr>
        <w:t xml:space="preserve"> ranged from 0.42 to 0.49, which was higher than that observed for the Random Forest models used for </w:t>
      </w:r>
      <w:r w:rsidR="00EE4A5A">
        <w:rPr>
          <w:lang w:eastAsia="en-US"/>
        </w:rPr>
        <w:t>forecasting</w:t>
      </w:r>
      <w:r>
        <w:rPr>
          <w:lang w:eastAsia="en-US"/>
        </w:rPr>
        <w:t xml:space="preserve">. </w:t>
      </w:r>
      <w:r w:rsidR="00247CDA">
        <w:rPr>
          <w:lang w:eastAsia="en-US"/>
        </w:rPr>
        <w:t xml:space="preserve">This lack of variation made it difficult to identify a feature subset and missing data threshold </w:t>
      </w:r>
      <w:r w:rsidR="00173690">
        <w:rPr>
          <w:lang w:eastAsia="en-US"/>
        </w:rPr>
        <w:t>that</w:t>
      </w:r>
      <w:r w:rsidR="00247CDA">
        <w:rPr>
          <w:lang w:eastAsia="en-US"/>
        </w:rPr>
        <w:t xml:space="preserve"> consistently </w:t>
      </w:r>
      <w:r w:rsidR="00173690">
        <w:rPr>
          <w:lang w:eastAsia="en-US"/>
        </w:rPr>
        <w:t xml:space="preserve">had the </w:t>
      </w:r>
      <w:r w:rsidR="00247CDA">
        <w:rPr>
          <w:lang w:eastAsia="en-US"/>
        </w:rPr>
        <w:t>lowe</w:t>
      </w:r>
      <w:r w:rsidR="00173690">
        <w:rPr>
          <w:lang w:eastAsia="en-US"/>
        </w:rPr>
        <w:t>st</w:t>
      </w:r>
      <w:r w:rsidR="00247CDA">
        <w:rPr>
          <w:lang w:eastAsia="en-US"/>
        </w:rPr>
        <w:t xml:space="preserve"> </w:t>
      </w:r>
      <w:r w:rsidR="00585AE0">
        <w:rPr>
          <w:lang w:eastAsia="en-US"/>
        </w:rPr>
        <w:t>MRE</w:t>
      </w:r>
      <w:r w:rsidR="00247CDA">
        <w:rPr>
          <w:lang w:eastAsia="en-US"/>
        </w:rPr>
        <w:t xml:space="preserve">, especially when </w:t>
      </w:r>
      <w:proofErr w:type="gramStart"/>
      <w:r w:rsidR="00247CDA">
        <w:rPr>
          <w:lang w:eastAsia="en-US"/>
        </w:rPr>
        <w:t>taking into account</w:t>
      </w:r>
      <w:proofErr w:type="gramEnd"/>
      <w:r w:rsidR="00247CDA">
        <w:rPr>
          <w:lang w:eastAsia="en-US"/>
        </w:rPr>
        <w:t xml:space="preserve"> the standard </w:t>
      </w:r>
      <w:r w:rsidR="00C16CD3">
        <w:rPr>
          <w:lang w:eastAsia="en-US"/>
        </w:rPr>
        <w:t>deviation</w:t>
      </w:r>
      <w:r w:rsidR="00247CDA">
        <w:rPr>
          <w:lang w:eastAsia="en-US"/>
        </w:rPr>
        <w:t xml:space="preserve"> in each error estimate across the cross-validation folds. </w:t>
      </w:r>
    </w:p>
    <w:p w:rsidR="00EB28B1" w:rsidP="00EB28B1" w:rsidRDefault="00EB28B1" w14:paraId="3AD5D4FB" w14:textId="77777777">
      <w:pPr>
        <w:jc w:val="both"/>
        <w:rPr>
          <w:lang w:eastAsia="en-US"/>
        </w:rPr>
      </w:pPr>
    </w:p>
    <w:p w:rsidR="00EB28B1" w:rsidP="00EB28B1" w:rsidRDefault="00EB28B1" w14:paraId="344C542C" w14:textId="0C38CE6C">
      <w:pPr>
        <w:jc w:val="both"/>
        <w:rPr>
          <w:lang w:eastAsia="en-US"/>
        </w:rPr>
      </w:pPr>
      <w:r>
        <w:rPr>
          <w:lang w:eastAsia="en-US"/>
        </w:rPr>
        <w:t xml:space="preserve">The MSE score for </w:t>
      </w:r>
      <w:proofErr w:type="spellStart"/>
      <w:r>
        <w:rPr>
          <w:lang w:eastAsia="en-US"/>
        </w:rPr>
        <w:t>XGBoost</w:t>
      </w:r>
      <w:proofErr w:type="spellEnd"/>
      <w:r>
        <w:rPr>
          <w:lang w:eastAsia="en-US"/>
        </w:rPr>
        <w:t xml:space="preserve"> models ranged from 6,100 to 11,200 </w:t>
      </w:r>
      <w:r w:rsidR="00C16CD3">
        <w:rPr>
          <w:lang w:eastAsia="en-US"/>
        </w:rPr>
        <w:t>(</w:t>
      </w:r>
      <w:r>
        <w:rPr>
          <w:lang w:eastAsia="en-US"/>
        </w:rPr>
        <w:t>excluding models trained on the ‘Correlation 0.</w:t>
      </w:r>
      <w:r w:rsidR="00247CDA">
        <w:rPr>
          <w:lang w:eastAsia="en-US"/>
        </w:rPr>
        <w:t>8</w:t>
      </w:r>
      <w:r>
        <w:rPr>
          <w:lang w:eastAsia="en-US"/>
        </w:rPr>
        <w:t>’ feature subset</w:t>
      </w:r>
      <w:r w:rsidR="00C16CD3">
        <w:rPr>
          <w:lang w:eastAsia="en-US"/>
        </w:rPr>
        <w:t>)</w:t>
      </w:r>
      <w:r w:rsidR="00247CDA">
        <w:rPr>
          <w:lang w:eastAsia="en-US"/>
        </w:rPr>
        <w:t xml:space="preserve"> (Figure </w:t>
      </w:r>
      <w:r w:rsidR="00E15D49">
        <w:rPr>
          <w:lang w:eastAsia="en-US"/>
        </w:rPr>
        <w:t>20</w:t>
      </w:r>
      <w:r w:rsidR="00247CDA">
        <w:rPr>
          <w:lang w:eastAsia="en-US"/>
        </w:rPr>
        <w:t>b)</w:t>
      </w:r>
      <w:r>
        <w:rPr>
          <w:lang w:eastAsia="en-US"/>
        </w:rPr>
        <w:t xml:space="preserve">. This range had larger lower and upper bounds than the MSE range for the Random Forest models. </w:t>
      </w:r>
      <w:r w:rsidR="00B2010E">
        <w:rPr>
          <w:lang w:eastAsia="en-US"/>
        </w:rPr>
        <w:t xml:space="preserve">In general, </w:t>
      </w:r>
      <w:proofErr w:type="spellStart"/>
      <w:r w:rsidR="00B2010E">
        <w:rPr>
          <w:lang w:eastAsia="en-US"/>
        </w:rPr>
        <w:t>XGBoost</w:t>
      </w:r>
      <w:proofErr w:type="spellEnd"/>
      <w:r w:rsidR="00B2010E">
        <w:rPr>
          <w:lang w:eastAsia="en-US"/>
        </w:rPr>
        <w:t xml:space="preserve"> models also had higher standard deviation in their MSE scores than the analogously trained Random Forest models (497 to 3,734 versus 270 to 2,188). </w:t>
      </w:r>
      <w:r w:rsidR="00C8578E">
        <w:rPr>
          <w:lang w:eastAsia="en-US"/>
        </w:rPr>
        <w:t>As observed for the</w:t>
      </w:r>
      <w:r w:rsidR="003454CA">
        <w:rPr>
          <w:lang w:eastAsia="en-US"/>
        </w:rPr>
        <w:t>se</w:t>
      </w:r>
      <w:r w:rsidR="00C8578E">
        <w:rPr>
          <w:lang w:eastAsia="en-US"/>
        </w:rPr>
        <w:t xml:space="preserve"> Random Forest models</w:t>
      </w:r>
      <w:r>
        <w:rPr>
          <w:lang w:eastAsia="en-US"/>
        </w:rPr>
        <w:t xml:space="preserve">, the </w:t>
      </w:r>
      <w:proofErr w:type="spellStart"/>
      <w:r>
        <w:rPr>
          <w:lang w:eastAsia="en-US"/>
        </w:rPr>
        <w:t>XGBoost</w:t>
      </w:r>
      <w:proofErr w:type="spellEnd"/>
      <w:r>
        <w:rPr>
          <w:lang w:eastAsia="en-US"/>
        </w:rPr>
        <w:t xml:space="preserve"> models trained on </w:t>
      </w:r>
      <w:r w:rsidR="008C196C">
        <w:rPr>
          <w:lang w:eastAsia="en-US"/>
        </w:rPr>
        <w:t>the</w:t>
      </w:r>
      <w:r w:rsidR="00247CDA">
        <w:rPr>
          <w:lang w:eastAsia="en-US"/>
        </w:rPr>
        <w:t xml:space="preserve"> ‘Correlation 0.6’</w:t>
      </w:r>
      <w:r>
        <w:rPr>
          <w:lang w:eastAsia="en-US"/>
        </w:rPr>
        <w:t xml:space="preserve"> feature subset </w:t>
      </w:r>
      <w:r w:rsidR="001630C5">
        <w:rPr>
          <w:lang w:eastAsia="en-US"/>
        </w:rPr>
        <w:t>generally had lower</w:t>
      </w:r>
      <w:r>
        <w:rPr>
          <w:lang w:eastAsia="en-US"/>
        </w:rPr>
        <w:t xml:space="preserve"> MSE scores </w:t>
      </w:r>
      <w:r w:rsidR="001630C5">
        <w:rPr>
          <w:lang w:eastAsia="en-US"/>
        </w:rPr>
        <w:t>(</w:t>
      </w:r>
      <w:r>
        <w:rPr>
          <w:lang w:eastAsia="en-US"/>
        </w:rPr>
        <w:t>all less than 7,000</w:t>
      </w:r>
      <w:r w:rsidR="001630C5">
        <w:rPr>
          <w:lang w:eastAsia="en-US"/>
        </w:rPr>
        <w:t>)</w:t>
      </w:r>
      <w:r w:rsidR="00356DC2">
        <w:rPr>
          <w:lang w:eastAsia="en-US"/>
        </w:rPr>
        <w:t>. Models trained on the hand-picked subset also had low</w:t>
      </w:r>
      <w:r w:rsidR="00B818CD">
        <w:rPr>
          <w:lang w:eastAsia="en-US"/>
        </w:rPr>
        <w:t>er</w:t>
      </w:r>
      <w:r w:rsidR="00356DC2">
        <w:rPr>
          <w:lang w:eastAsia="en-US"/>
        </w:rPr>
        <w:t xml:space="preserve"> error. </w:t>
      </w:r>
    </w:p>
    <w:p w:rsidR="00EB28B1" w:rsidP="00EB28B1" w:rsidRDefault="00EB28B1" w14:paraId="37236A05" w14:textId="77777777">
      <w:pPr>
        <w:jc w:val="both"/>
        <w:rPr>
          <w:lang w:eastAsia="en-US"/>
        </w:rPr>
      </w:pPr>
    </w:p>
    <w:p w:rsidR="00EB28B1" w:rsidP="00EB28B1" w:rsidRDefault="003454CA" w14:paraId="49E6FF4D" w14:textId="63E51A9E">
      <w:pPr>
        <w:jc w:val="both"/>
        <w:rPr>
          <w:lang w:eastAsia="en-US"/>
        </w:rPr>
      </w:pPr>
      <w:r>
        <w:rPr>
          <w:lang w:eastAsia="en-US"/>
        </w:rPr>
        <w:t>Three</w:t>
      </w:r>
      <w:r w:rsidR="00EB28B1">
        <w:rPr>
          <w:lang w:eastAsia="en-US"/>
        </w:rPr>
        <w:t xml:space="preserve"> </w:t>
      </w:r>
      <w:proofErr w:type="spellStart"/>
      <w:r w:rsidR="00247CDA">
        <w:rPr>
          <w:lang w:eastAsia="en-US"/>
        </w:rPr>
        <w:t>XGBoost</w:t>
      </w:r>
      <w:proofErr w:type="spellEnd"/>
      <w:r w:rsidR="00247CDA">
        <w:rPr>
          <w:lang w:eastAsia="en-US"/>
        </w:rPr>
        <w:t xml:space="preserve"> models </w:t>
      </w:r>
      <w:r w:rsidR="003B4CE2">
        <w:rPr>
          <w:lang w:eastAsia="en-US"/>
        </w:rPr>
        <w:t>tied for</w:t>
      </w:r>
      <w:r w:rsidR="00247CDA">
        <w:rPr>
          <w:lang w:eastAsia="en-US"/>
        </w:rPr>
        <w:t xml:space="preserve"> the lowest </w:t>
      </w:r>
      <w:r w:rsidR="00567E97">
        <w:rPr>
          <w:lang w:eastAsia="en-US"/>
        </w:rPr>
        <w:t>MRE</w:t>
      </w:r>
      <w:r w:rsidR="00247CDA">
        <w:rPr>
          <w:lang w:eastAsia="en-US"/>
        </w:rPr>
        <w:t xml:space="preserve"> (0.42). They were trained on datasets with no feature selection (missing data thresholds 85% and 95%) and the ‘Correlation 0.6’ feature subset (missing data threshold 85%). The </w:t>
      </w:r>
      <w:proofErr w:type="spellStart"/>
      <w:r w:rsidR="00247CDA">
        <w:rPr>
          <w:lang w:eastAsia="en-US"/>
        </w:rPr>
        <w:t>XGBoost</w:t>
      </w:r>
      <w:proofErr w:type="spellEnd"/>
      <w:r w:rsidR="00247CDA">
        <w:rPr>
          <w:lang w:eastAsia="en-US"/>
        </w:rPr>
        <w:t xml:space="preserve"> model with the lowest MSE (6,163) was trained on data with the ‘Correlation 0.6’ feature subset and a missing data threshold of 95%.</w:t>
      </w:r>
    </w:p>
    <w:p w:rsidRPr="00EB28B1" w:rsidR="00EB28B1" w:rsidP="00EB28B1" w:rsidRDefault="00C42539" w14:paraId="13AC11EE" w14:textId="74333F46">
      <w:pPr>
        <w:rPr>
          <w:lang w:eastAsia="en-US"/>
        </w:rPr>
      </w:pPr>
      <w:r>
        <w:rPr>
          <w:noProof/>
          <w14:ligatures w14:val="standardContextual"/>
        </w:rPr>
        <mc:AlternateContent>
          <mc:Choice Requires="wps">
            <w:drawing>
              <wp:anchor distT="0" distB="0" distL="114300" distR="114300" simplePos="0" relativeHeight="251658251" behindDoc="0" locked="0" layoutInCell="1" allowOverlap="1" wp14:anchorId="1CE6DE63" wp14:editId="2B9F4D2F">
                <wp:simplePos x="0" y="0"/>
                <wp:positionH relativeFrom="column">
                  <wp:posOffset>-160741</wp:posOffset>
                </wp:positionH>
                <wp:positionV relativeFrom="paragraph">
                  <wp:posOffset>177937</wp:posOffset>
                </wp:positionV>
                <wp:extent cx="338400" cy="323133"/>
                <wp:effectExtent l="0" t="0" r="0" b="0"/>
                <wp:wrapNone/>
                <wp:docPr id="120181175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2886E85C"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9A1A9E">
              <v:shape id="_x0000_s1044" style="position:absolute;margin-left:-12.65pt;margin-top:14pt;width:26.65pt;height:25.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9J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" w14:anchorId="1CE6DE63">
                <v:textbox>
                  <w:txbxContent>
                    <w:p w:rsidR="00B54BB6" w:rsidP="00B54BB6" w:rsidRDefault="00B54BB6" w14:paraId="113CF9BB" w14:textId="77777777">
                      <w:r>
                        <w:t>a)</w:t>
                      </w:r>
                    </w:p>
                  </w:txbxContent>
                </v:textbox>
              </v:shape>
            </w:pict>
          </mc:Fallback>
        </mc:AlternateContent>
      </w:r>
    </w:p>
    <w:p w:rsidR="00F244C2" w:rsidP="009B2262" w:rsidRDefault="00C42539" w14:paraId="1BB99DAF" w14:textId="526668C9">
      <w:pPr>
        <w:jc w:val="center"/>
        <w:rPr>
          <w:lang w:eastAsia="en-US"/>
        </w:rPr>
      </w:pPr>
      <w:r>
        <w:rPr>
          <w:noProof/>
          <w14:ligatures w14:val="standardContextual"/>
        </w:rPr>
        <mc:AlternateContent>
          <mc:Choice Requires="wps">
            <w:drawing>
              <wp:anchor distT="0" distB="0" distL="114300" distR="114300" simplePos="0" relativeHeight="251658258" behindDoc="0" locked="0" layoutInCell="1" allowOverlap="1" wp14:anchorId="751F6A46" wp14:editId="2F3072C5">
                <wp:simplePos x="0" y="0"/>
                <wp:positionH relativeFrom="column">
                  <wp:posOffset>-282575</wp:posOffset>
                </wp:positionH>
                <wp:positionV relativeFrom="paragraph">
                  <wp:posOffset>2202558</wp:posOffset>
                </wp:positionV>
                <wp:extent cx="338400" cy="323133"/>
                <wp:effectExtent l="0" t="0" r="0" b="0"/>
                <wp:wrapNone/>
                <wp:docPr id="71210433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60B73951"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789E80">
              <v:shape id="_x0000_s1045" style="position:absolute;left:0;text-align:left;margin-left:-22.25pt;margin-top:173.45pt;width:26.65pt;height:25.4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" w14:anchorId="751F6A46">
                <v:textbox>
                  <w:txbxContent>
                    <w:p w:rsidR="00B54BB6" w:rsidP="00B54BB6" w:rsidRDefault="00B54BB6" w14:paraId="1E72DFFC" w14:textId="77777777">
                      <w:r>
                        <w:t>b)</w:t>
                      </w:r>
                    </w:p>
                  </w:txbxContent>
                </v:textbox>
              </v:shape>
            </w:pict>
          </mc:Fallback>
        </mc:AlternateContent>
      </w:r>
      <w:r w:rsidRPr="009B2262" w:rsidR="009B2262">
        <w:rPr>
          <w:noProof/>
          <w:lang w:eastAsia="en-US"/>
        </w:rPr>
        <w:drawing>
          <wp:inline distT="0" distB="0" distL="0" distR="0" wp14:anchorId="1DF33137" wp14:editId="0A31457A">
            <wp:extent cx="5290185" cy="2094740"/>
            <wp:effectExtent l="0" t="0" r="0" b="1270"/>
            <wp:docPr id="43614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4606" name=""/>
                    <pic:cNvPicPr/>
                  </pic:nvPicPr>
                  <pic:blipFill>
                    <a:blip r:embed="rId33"/>
                    <a:stretch>
                      <a:fillRect/>
                    </a:stretch>
                  </pic:blipFill>
                  <pic:spPr>
                    <a:xfrm>
                      <a:off x="0" y="0"/>
                      <a:ext cx="5344703" cy="2116327"/>
                    </a:xfrm>
                    <a:prstGeom prst="rect">
                      <a:avLst/>
                    </a:prstGeom>
                  </pic:spPr>
                </pic:pic>
              </a:graphicData>
            </a:graphic>
          </wp:inline>
        </w:drawing>
      </w:r>
      <w:r w:rsidRPr="00B372DA" w:rsidR="00B372DA">
        <w:rPr>
          <w:lang w:eastAsia="en-US"/>
        </w:rPr>
        <w:t xml:space="preserve"> </w:t>
      </w:r>
    </w:p>
    <w:p w:rsidR="0038072C" w:rsidP="00247CDA" w:rsidRDefault="00F244C2" w14:paraId="519459D5" w14:textId="587FCC92">
      <w:pPr>
        <w:jc w:val="center"/>
        <w:rPr>
          <w:lang w:eastAsia="en-US"/>
        </w:rPr>
      </w:pPr>
      <w:r w:rsidRPr="00F244C2">
        <w:rPr>
          <w:lang w:eastAsia="en-US"/>
        </w:rPr>
        <w:t xml:space="preserve"> </w:t>
      </w:r>
      <w:r w:rsidRPr="00CC55E5" w:rsidR="00CC55E5">
        <w:rPr>
          <w:noProof/>
          <w:lang w:eastAsia="en-US"/>
        </w:rPr>
        <w:drawing>
          <wp:inline distT="0" distB="0" distL="0" distR="0" wp14:anchorId="39D7EF88" wp14:editId="66FFA53A">
            <wp:extent cx="5346879" cy="2117188"/>
            <wp:effectExtent l="0" t="0" r="0" b="3810"/>
            <wp:docPr id="56773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38947" name=""/>
                    <pic:cNvPicPr/>
                  </pic:nvPicPr>
                  <pic:blipFill>
                    <a:blip r:embed="rId34"/>
                    <a:stretch>
                      <a:fillRect/>
                    </a:stretch>
                  </pic:blipFill>
                  <pic:spPr>
                    <a:xfrm>
                      <a:off x="0" y="0"/>
                      <a:ext cx="5381404" cy="2130859"/>
                    </a:xfrm>
                    <a:prstGeom prst="rect">
                      <a:avLst/>
                    </a:prstGeom>
                  </pic:spPr>
                </pic:pic>
              </a:graphicData>
            </a:graphic>
          </wp:inline>
        </w:drawing>
      </w:r>
    </w:p>
    <w:p w:rsidRPr="00F35CCB" w:rsidR="00B54BB6" w:rsidP="00B54BB6" w:rsidRDefault="00B54BB6" w14:paraId="2EE982BE" w14:textId="70C767E4">
      <w:pPr>
        <w:jc w:val="both"/>
        <w:rPr>
          <w:sz w:val="22"/>
          <w:szCs w:val="22"/>
          <w:lang w:eastAsia="en-US"/>
        </w:rPr>
      </w:pPr>
      <w:r w:rsidRPr="00F35CCB">
        <w:rPr>
          <w:b/>
          <w:bCs/>
          <w:sz w:val="22"/>
          <w:szCs w:val="22"/>
          <w:lang w:eastAsia="en-US"/>
        </w:rPr>
        <w:t xml:space="preserve">Figure </w:t>
      </w:r>
      <w:r w:rsidR="00E15D49">
        <w:rPr>
          <w:b/>
          <w:bCs/>
          <w:sz w:val="22"/>
          <w:szCs w:val="22"/>
          <w:lang w:eastAsia="en-US"/>
        </w:rPr>
        <w:t>20</w:t>
      </w:r>
      <w:r w:rsidRPr="00F35CCB">
        <w:rPr>
          <w:b/>
          <w:bCs/>
          <w:sz w:val="22"/>
          <w:szCs w:val="22"/>
          <w:lang w:eastAsia="en-US"/>
        </w:rPr>
        <w:t>:</w:t>
      </w:r>
      <w:r w:rsidRPr="00F35CCB">
        <w:rPr>
          <w:sz w:val="22"/>
          <w:szCs w:val="22"/>
          <w:lang w:eastAsia="en-US"/>
        </w:rPr>
        <w:t xml:space="preserve"> </w:t>
      </w:r>
      <w:r w:rsidRPr="00F35CCB" w:rsidR="00B35C5E">
        <w:rPr>
          <w:sz w:val="22"/>
          <w:szCs w:val="22"/>
          <w:lang w:eastAsia="en-US"/>
        </w:rPr>
        <w:t xml:space="preserve">a) Mean relative error and b) mean-squared error </w:t>
      </w:r>
      <w:r w:rsidRPr="00F35CCB">
        <w:rPr>
          <w:sz w:val="22"/>
          <w:szCs w:val="22"/>
          <w:lang w:eastAsia="en-US"/>
        </w:rPr>
        <w:t xml:space="preserve">for </w:t>
      </w:r>
      <w:proofErr w:type="spellStart"/>
      <w:r w:rsidRPr="00F35CCB">
        <w:rPr>
          <w:sz w:val="22"/>
          <w:szCs w:val="22"/>
          <w:lang w:eastAsia="en-US"/>
        </w:rPr>
        <w:t>XGBoost</w:t>
      </w:r>
      <w:proofErr w:type="spellEnd"/>
      <w:r w:rsidRPr="00F35CCB">
        <w:rPr>
          <w:sz w:val="22"/>
          <w:szCs w:val="22"/>
          <w:lang w:eastAsia="en-US"/>
        </w:rPr>
        <w:t xml:space="preserve"> base estimators fit on different feature subsets and missing data thresholds for </w:t>
      </w:r>
      <w:r w:rsidRPr="00F35CCB" w:rsidR="00EE4A5A">
        <w:rPr>
          <w:sz w:val="22"/>
          <w:szCs w:val="22"/>
          <w:lang w:eastAsia="en-US"/>
        </w:rPr>
        <w:t>forecasting</w:t>
      </w:r>
      <w:r w:rsidRPr="00F35CCB">
        <w:rPr>
          <w:sz w:val="22"/>
          <w:szCs w:val="22"/>
          <w:lang w:eastAsia="en-US"/>
        </w:rPr>
        <w:t>.</w:t>
      </w:r>
    </w:p>
    <w:p w:rsidRPr="0038072C" w:rsidR="00B54BB6" w:rsidP="0038072C" w:rsidRDefault="00B54BB6" w14:paraId="0D591E3B" w14:textId="77777777">
      <w:pPr>
        <w:rPr>
          <w:lang w:eastAsia="en-US"/>
        </w:rPr>
      </w:pPr>
    </w:p>
    <w:p w:rsidR="0038072C" w:rsidP="0038072C" w:rsidRDefault="0038072C" w14:paraId="43902120" w14:textId="24EC5648">
      <w:pPr>
        <w:pStyle w:val="Heading5"/>
      </w:pPr>
      <w:r>
        <w:t>5.</w:t>
      </w:r>
      <w:r w:rsidR="004C19CC">
        <w:t>4</w:t>
      </w:r>
      <w:r>
        <w:t xml:space="preserve">23: </w:t>
      </w:r>
      <w:proofErr w:type="spellStart"/>
      <w:r>
        <w:t>LightGBM</w:t>
      </w:r>
      <w:proofErr w:type="spellEnd"/>
    </w:p>
    <w:p w:rsidR="00247CDA" w:rsidP="00247CDA" w:rsidRDefault="00CC3AE5" w14:paraId="55AA088D" w14:textId="0B3DEF62">
      <w:pPr>
        <w:jc w:val="both"/>
        <w:rPr>
          <w:lang w:eastAsia="en-US"/>
        </w:rPr>
      </w:pPr>
      <w:r>
        <w:rPr>
          <w:lang w:eastAsia="en-US"/>
        </w:rPr>
        <w:t xml:space="preserve">As observed for the Random Forest and </w:t>
      </w:r>
      <w:proofErr w:type="spellStart"/>
      <w:r>
        <w:rPr>
          <w:lang w:eastAsia="en-US"/>
        </w:rPr>
        <w:t>XGBoost</w:t>
      </w:r>
      <w:proofErr w:type="spellEnd"/>
      <w:r>
        <w:rPr>
          <w:lang w:eastAsia="en-US"/>
        </w:rPr>
        <w:t xml:space="preserve"> models, the</w:t>
      </w:r>
      <w:r w:rsidR="00247CDA">
        <w:rPr>
          <w:lang w:eastAsia="en-US"/>
        </w:rPr>
        <w:t xml:space="preserve"> </w:t>
      </w:r>
      <w:proofErr w:type="spellStart"/>
      <w:r w:rsidR="00247CDA">
        <w:rPr>
          <w:lang w:eastAsia="en-US"/>
        </w:rPr>
        <w:t>LightGBM</w:t>
      </w:r>
      <w:proofErr w:type="spellEnd"/>
      <w:r w:rsidR="00247CDA">
        <w:rPr>
          <w:lang w:eastAsia="en-US"/>
        </w:rPr>
        <w:t xml:space="preserve"> models had </w:t>
      </w:r>
      <w:r>
        <w:rPr>
          <w:lang w:eastAsia="en-US"/>
        </w:rPr>
        <w:t>relatively</w:t>
      </w:r>
      <w:r w:rsidR="00247CDA">
        <w:rPr>
          <w:lang w:eastAsia="en-US"/>
        </w:rPr>
        <w:t xml:space="preserve"> uniform </w:t>
      </w:r>
      <w:r w:rsidR="00567E97">
        <w:rPr>
          <w:lang w:eastAsia="en-US"/>
        </w:rPr>
        <w:t>MRE</w:t>
      </w:r>
      <w:r w:rsidR="00247CDA">
        <w:rPr>
          <w:lang w:eastAsia="en-US"/>
        </w:rPr>
        <w:t xml:space="preserve"> scores </w:t>
      </w:r>
      <w:r w:rsidR="008875DC">
        <w:rPr>
          <w:lang w:eastAsia="en-US"/>
        </w:rPr>
        <w:t>across different versions of the input dataset</w:t>
      </w:r>
      <w:r w:rsidR="00247CDA">
        <w:rPr>
          <w:lang w:eastAsia="en-US"/>
        </w:rPr>
        <w:t xml:space="preserve"> (Figure 2</w:t>
      </w:r>
      <w:r w:rsidR="00E15D49">
        <w:rPr>
          <w:lang w:eastAsia="en-US"/>
        </w:rPr>
        <w:t>1</w:t>
      </w:r>
      <w:r w:rsidR="00247CDA">
        <w:rPr>
          <w:lang w:eastAsia="en-US"/>
        </w:rPr>
        <w:t xml:space="preserve">a). </w:t>
      </w:r>
      <w:r w:rsidR="00A464DA">
        <w:rPr>
          <w:lang w:eastAsia="en-US"/>
        </w:rPr>
        <w:t>E</w:t>
      </w:r>
      <w:r w:rsidR="00247CDA">
        <w:rPr>
          <w:lang w:eastAsia="en-US"/>
        </w:rPr>
        <w:t xml:space="preserve">xcluding </w:t>
      </w:r>
      <w:r w:rsidR="002B139D">
        <w:rPr>
          <w:lang w:eastAsia="en-US"/>
        </w:rPr>
        <w:t>models trained on the</w:t>
      </w:r>
      <w:r w:rsidR="00247CDA">
        <w:rPr>
          <w:lang w:eastAsia="en-US"/>
        </w:rPr>
        <w:t xml:space="preserve"> ‘Correlation 0.8’ feature subset, the </w:t>
      </w:r>
      <w:proofErr w:type="spellStart"/>
      <w:r w:rsidR="00247CDA">
        <w:rPr>
          <w:lang w:eastAsia="en-US"/>
        </w:rPr>
        <w:t>LightGBM</w:t>
      </w:r>
      <w:proofErr w:type="spellEnd"/>
      <w:r w:rsidR="00247CDA">
        <w:rPr>
          <w:lang w:eastAsia="en-US"/>
        </w:rPr>
        <w:t xml:space="preserve"> models had </w:t>
      </w:r>
      <w:r w:rsidR="00567E97">
        <w:rPr>
          <w:lang w:eastAsia="en-US"/>
        </w:rPr>
        <w:t>MRE</w:t>
      </w:r>
      <w:r w:rsidR="00247CDA">
        <w:rPr>
          <w:lang w:eastAsia="en-US"/>
        </w:rPr>
        <w:t xml:space="preserve"> </w:t>
      </w:r>
      <w:r w:rsidR="007F28A9">
        <w:rPr>
          <w:lang w:eastAsia="en-US"/>
        </w:rPr>
        <w:t xml:space="preserve">scores </w:t>
      </w:r>
      <w:r w:rsidR="00247CDA">
        <w:rPr>
          <w:lang w:eastAsia="en-US"/>
        </w:rPr>
        <w:t>between 0.44 and 0.54</w:t>
      </w:r>
      <w:r w:rsidR="00A43BC2">
        <w:rPr>
          <w:lang w:eastAsia="en-US"/>
        </w:rPr>
        <w:t>. This range</w:t>
      </w:r>
      <w:r w:rsidR="00B77BFA">
        <w:rPr>
          <w:lang w:eastAsia="en-US"/>
        </w:rPr>
        <w:t xml:space="preserve"> was higher than for the Random Forest models</w:t>
      </w:r>
      <w:r w:rsidR="00A43BC2">
        <w:rPr>
          <w:lang w:eastAsia="en-US"/>
        </w:rPr>
        <w:t xml:space="preserve"> and had greater </w:t>
      </w:r>
      <w:r w:rsidR="00247CDA">
        <w:rPr>
          <w:lang w:eastAsia="en-US"/>
        </w:rPr>
        <w:t xml:space="preserve">upper and lower bounds than </w:t>
      </w:r>
      <w:r w:rsidR="001E470A">
        <w:rPr>
          <w:lang w:eastAsia="en-US"/>
        </w:rPr>
        <w:t>the</w:t>
      </w:r>
      <w:r w:rsidR="00247CDA">
        <w:rPr>
          <w:lang w:eastAsia="en-US"/>
        </w:rPr>
        <w:t xml:space="preserve"> </w:t>
      </w:r>
      <w:proofErr w:type="spellStart"/>
      <w:r w:rsidR="00247CDA">
        <w:rPr>
          <w:lang w:eastAsia="en-US"/>
        </w:rPr>
        <w:t>XGBoost</w:t>
      </w:r>
      <w:proofErr w:type="spellEnd"/>
      <w:r w:rsidR="00247CDA">
        <w:rPr>
          <w:lang w:eastAsia="en-US"/>
        </w:rPr>
        <w:t xml:space="preserve"> </w:t>
      </w:r>
      <w:r w:rsidR="001E470A">
        <w:rPr>
          <w:lang w:eastAsia="en-US"/>
        </w:rPr>
        <w:t>model</w:t>
      </w:r>
      <w:r w:rsidR="000C53AE">
        <w:rPr>
          <w:lang w:eastAsia="en-US"/>
        </w:rPr>
        <w:t>s’ MRE</w:t>
      </w:r>
      <w:r w:rsidR="001E470A">
        <w:rPr>
          <w:lang w:eastAsia="en-US"/>
        </w:rPr>
        <w:t xml:space="preserve">. </w:t>
      </w:r>
      <w:r w:rsidR="006723A7">
        <w:rPr>
          <w:lang w:eastAsia="en-US"/>
        </w:rPr>
        <w:t>While the</w:t>
      </w:r>
      <w:r w:rsidR="000E5456">
        <w:rPr>
          <w:lang w:eastAsia="en-US"/>
        </w:rPr>
        <w:t xml:space="preserve"> </w:t>
      </w:r>
      <w:proofErr w:type="spellStart"/>
      <w:r w:rsidR="000E5456">
        <w:rPr>
          <w:lang w:eastAsia="en-US"/>
        </w:rPr>
        <w:t>LightGBM</w:t>
      </w:r>
      <w:proofErr w:type="spellEnd"/>
      <w:r w:rsidR="000E5456">
        <w:rPr>
          <w:lang w:eastAsia="en-US"/>
        </w:rPr>
        <w:t xml:space="preserve"> </w:t>
      </w:r>
      <w:r w:rsidR="00567E97">
        <w:rPr>
          <w:lang w:eastAsia="en-US"/>
        </w:rPr>
        <w:t>MRE</w:t>
      </w:r>
      <w:r w:rsidR="001E470A">
        <w:rPr>
          <w:lang w:eastAsia="en-US"/>
        </w:rPr>
        <w:t xml:space="preserve"> range was wider than the</w:t>
      </w:r>
      <w:r w:rsidR="000E5456">
        <w:rPr>
          <w:lang w:eastAsia="en-US"/>
        </w:rPr>
        <w:t xml:space="preserve"> </w:t>
      </w:r>
      <w:proofErr w:type="spellStart"/>
      <w:r w:rsidR="000C53AE">
        <w:rPr>
          <w:lang w:eastAsia="en-US"/>
        </w:rPr>
        <w:t>XGBoost</w:t>
      </w:r>
      <w:proofErr w:type="spellEnd"/>
      <w:r w:rsidR="000C53AE">
        <w:rPr>
          <w:lang w:eastAsia="en-US"/>
        </w:rPr>
        <w:t xml:space="preserve"> and Random Forest </w:t>
      </w:r>
      <w:r w:rsidR="000E5456">
        <w:rPr>
          <w:lang w:eastAsia="en-US"/>
        </w:rPr>
        <w:t>MRE ranges</w:t>
      </w:r>
      <w:r w:rsidR="006723A7">
        <w:rPr>
          <w:lang w:eastAsia="en-US"/>
        </w:rPr>
        <w:t>, it</w:t>
      </w:r>
      <w:r w:rsidR="001E470A">
        <w:rPr>
          <w:lang w:eastAsia="en-US"/>
        </w:rPr>
        <w:t xml:space="preserve"> was still relatively small</w:t>
      </w:r>
      <w:r w:rsidR="001F339C">
        <w:rPr>
          <w:lang w:eastAsia="en-US"/>
        </w:rPr>
        <w:t>.</w:t>
      </w:r>
      <w:r w:rsidR="001E470A">
        <w:rPr>
          <w:lang w:eastAsia="en-US"/>
        </w:rPr>
        <w:t xml:space="preserve"> </w:t>
      </w:r>
      <w:r w:rsidR="001F339C">
        <w:rPr>
          <w:lang w:eastAsia="en-US"/>
        </w:rPr>
        <w:t>In combination with the</w:t>
      </w:r>
      <w:r w:rsidR="001E470A">
        <w:rPr>
          <w:lang w:eastAsia="en-US"/>
        </w:rPr>
        <w:t xml:space="preserve"> large standard deviations in the error metrics, </w:t>
      </w:r>
      <w:r w:rsidR="001F339C">
        <w:rPr>
          <w:lang w:eastAsia="en-US"/>
        </w:rPr>
        <w:t xml:space="preserve">this meant that </w:t>
      </w:r>
      <w:r w:rsidR="001E470A">
        <w:rPr>
          <w:lang w:eastAsia="en-US"/>
        </w:rPr>
        <w:t xml:space="preserve">no single feature </w:t>
      </w:r>
      <w:r w:rsidR="003B4CE2">
        <w:rPr>
          <w:lang w:eastAsia="en-US"/>
        </w:rPr>
        <w:t>subset</w:t>
      </w:r>
      <w:r w:rsidR="001E470A">
        <w:rPr>
          <w:lang w:eastAsia="en-US"/>
        </w:rPr>
        <w:t xml:space="preserve"> or missing data threshold consistently had the highest performance. </w:t>
      </w:r>
    </w:p>
    <w:p w:rsidR="001E470A" w:rsidP="00247CDA" w:rsidRDefault="001E470A" w14:paraId="7BAC5C5D" w14:textId="77777777">
      <w:pPr>
        <w:jc w:val="both"/>
        <w:rPr>
          <w:lang w:eastAsia="en-US"/>
        </w:rPr>
      </w:pPr>
    </w:p>
    <w:p w:rsidR="00224975" w:rsidP="00247CDA" w:rsidRDefault="001E470A" w14:paraId="5AB68B40" w14:textId="15D4BD9C">
      <w:pPr>
        <w:jc w:val="both"/>
        <w:rPr>
          <w:lang w:eastAsia="en-US"/>
        </w:rPr>
      </w:pPr>
      <w:r>
        <w:rPr>
          <w:lang w:eastAsia="en-US"/>
        </w:rPr>
        <w:t xml:space="preserve">The </w:t>
      </w:r>
      <w:proofErr w:type="spellStart"/>
      <w:r w:rsidR="00204847">
        <w:rPr>
          <w:lang w:eastAsia="en-US"/>
        </w:rPr>
        <w:t>LightGBM</w:t>
      </w:r>
      <w:proofErr w:type="spellEnd"/>
      <w:r w:rsidR="00204847">
        <w:rPr>
          <w:lang w:eastAsia="en-US"/>
        </w:rPr>
        <w:t xml:space="preserve"> models’ </w:t>
      </w:r>
      <w:r>
        <w:rPr>
          <w:lang w:eastAsia="en-US"/>
        </w:rPr>
        <w:t>MSE ranged from 4,773 to 9,156</w:t>
      </w:r>
      <w:r w:rsidR="00204847">
        <w:rPr>
          <w:lang w:eastAsia="en-US"/>
        </w:rPr>
        <w:t xml:space="preserve">, </w:t>
      </w:r>
      <w:r>
        <w:rPr>
          <w:lang w:eastAsia="en-US"/>
        </w:rPr>
        <w:t>excluding models trained on the ‘Correlation 0.8’ feature subset (Figure 2</w:t>
      </w:r>
      <w:r w:rsidR="00E15D49">
        <w:rPr>
          <w:lang w:eastAsia="en-US"/>
        </w:rPr>
        <w:t>1</w:t>
      </w:r>
      <w:r>
        <w:rPr>
          <w:lang w:eastAsia="en-US"/>
        </w:rPr>
        <w:t xml:space="preserve">b). This was </w:t>
      </w:r>
      <w:proofErr w:type="gramStart"/>
      <w:r>
        <w:rPr>
          <w:lang w:eastAsia="en-US"/>
        </w:rPr>
        <w:t>similar to</w:t>
      </w:r>
      <w:proofErr w:type="gramEnd"/>
      <w:r>
        <w:rPr>
          <w:lang w:eastAsia="en-US"/>
        </w:rPr>
        <w:t xml:space="preserve"> the </w:t>
      </w:r>
      <w:r w:rsidR="009B4BBA">
        <w:rPr>
          <w:lang w:eastAsia="en-US"/>
        </w:rPr>
        <w:t>Random Forest models</w:t>
      </w:r>
      <w:r w:rsidR="000B637C">
        <w:rPr>
          <w:lang w:eastAsia="en-US"/>
        </w:rPr>
        <w:t xml:space="preserve"> </w:t>
      </w:r>
      <w:r>
        <w:rPr>
          <w:lang w:eastAsia="en-US"/>
        </w:rPr>
        <w:t xml:space="preserve">and lower than the </w:t>
      </w:r>
      <w:proofErr w:type="spellStart"/>
      <w:r w:rsidR="009B4BBA">
        <w:rPr>
          <w:lang w:eastAsia="en-US"/>
        </w:rPr>
        <w:t>XGBoost</w:t>
      </w:r>
      <w:proofErr w:type="spellEnd"/>
      <w:r w:rsidR="009B4BBA">
        <w:rPr>
          <w:lang w:eastAsia="en-US"/>
        </w:rPr>
        <w:t xml:space="preserve"> models</w:t>
      </w:r>
      <w:r>
        <w:rPr>
          <w:lang w:eastAsia="en-US"/>
        </w:rPr>
        <w:t xml:space="preserve">. </w:t>
      </w:r>
      <w:r w:rsidR="00224975">
        <w:rPr>
          <w:lang w:eastAsia="en-US"/>
        </w:rPr>
        <w:t xml:space="preserve">The standard deviation </w:t>
      </w:r>
      <w:r w:rsidR="00016D26">
        <w:rPr>
          <w:lang w:eastAsia="en-US"/>
        </w:rPr>
        <w:t>in</w:t>
      </w:r>
      <w:r w:rsidR="004426E0">
        <w:rPr>
          <w:lang w:eastAsia="en-US"/>
        </w:rPr>
        <w:t xml:space="preserve"> the</w:t>
      </w:r>
      <w:r w:rsidR="00224975">
        <w:rPr>
          <w:lang w:eastAsia="en-US"/>
        </w:rPr>
        <w:t xml:space="preserve"> </w:t>
      </w:r>
      <w:proofErr w:type="spellStart"/>
      <w:r w:rsidR="00016D26">
        <w:rPr>
          <w:lang w:eastAsia="en-US"/>
        </w:rPr>
        <w:t>LightGBM</w:t>
      </w:r>
      <w:proofErr w:type="spellEnd"/>
      <w:r w:rsidR="00016D26">
        <w:rPr>
          <w:lang w:eastAsia="en-US"/>
        </w:rPr>
        <w:t xml:space="preserve"> models’ </w:t>
      </w:r>
      <w:r w:rsidR="00224975">
        <w:rPr>
          <w:lang w:eastAsia="en-US"/>
        </w:rPr>
        <w:t xml:space="preserve">MSE ranged from 546 to 1,336. This </w:t>
      </w:r>
      <w:r w:rsidR="00713AFD">
        <w:rPr>
          <w:lang w:eastAsia="en-US"/>
        </w:rPr>
        <w:t>range was fully contained within</w:t>
      </w:r>
      <w:r w:rsidR="00224975">
        <w:rPr>
          <w:lang w:eastAsia="en-US"/>
        </w:rPr>
        <w:t xml:space="preserve"> </w:t>
      </w:r>
      <w:r w:rsidR="00713AFD">
        <w:rPr>
          <w:lang w:eastAsia="en-US"/>
        </w:rPr>
        <w:t xml:space="preserve">the </w:t>
      </w:r>
      <w:r w:rsidR="004426E0">
        <w:rPr>
          <w:lang w:eastAsia="en-US"/>
        </w:rPr>
        <w:t xml:space="preserve">analogous </w:t>
      </w:r>
      <w:r w:rsidR="00713AFD">
        <w:rPr>
          <w:lang w:eastAsia="en-US"/>
        </w:rPr>
        <w:t>range</w:t>
      </w:r>
      <w:r w:rsidR="009E3E19">
        <w:rPr>
          <w:lang w:eastAsia="en-US"/>
        </w:rPr>
        <w:t>s</w:t>
      </w:r>
      <w:r w:rsidR="00713AFD">
        <w:rPr>
          <w:lang w:eastAsia="en-US"/>
        </w:rPr>
        <w:t xml:space="preserve"> for</w:t>
      </w:r>
      <w:r w:rsidR="00224975">
        <w:rPr>
          <w:lang w:eastAsia="en-US"/>
        </w:rPr>
        <w:t xml:space="preserve"> </w:t>
      </w:r>
      <w:r w:rsidR="00713AFD">
        <w:rPr>
          <w:lang w:eastAsia="en-US"/>
        </w:rPr>
        <w:t>the</w:t>
      </w:r>
      <w:r w:rsidR="00224975">
        <w:rPr>
          <w:lang w:eastAsia="en-US"/>
        </w:rPr>
        <w:t xml:space="preserve"> </w:t>
      </w:r>
      <w:proofErr w:type="spellStart"/>
      <w:r w:rsidR="00224975">
        <w:rPr>
          <w:lang w:eastAsia="en-US"/>
        </w:rPr>
        <w:t>XGBoost</w:t>
      </w:r>
      <w:proofErr w:type="spellEnd"/>
      <w:r w:rsidR="00224975">
        <w:rPr>
          <w:lang w:eastAsia="en-US"/>
        </w:rPr>
        <w:t xml:space="preserve"> and Random Forest models. </w:t>
      </w:r>
      <w:r w:rsidR="00264AFE">
        <w:rPr>
          <w:lang w:eastAsia="en-US"/>
        </w:rPr>
        <w:t>The</w:t>
      </w:r>
      <w:r w:rsidR="00224975">
        <w:rPr>
          <w:lang w:eastAsia="en-US"/>
        </w:rPr>
        <w:t xml:space="preserve"> ‘Correlation 0.6’ feature subset </w:t>
      </w:r>
      <w:r w:rsidR="001A5007">
        <w:rPr>
          <w:lang w:eastAsia="en-US"/>
        </w:rPr>
        <w:t xml:space="preserve">produced low MSE scores </w:t>
      </w:r>
      <w:r w:rsidR="00264AFE">
        <w:rPr>
          <w:lang w:eastAsia="en-US"/>
        </w:rPr>
        <w:t>more consistently than any</w:t>
      </w:r>
      <w:r w:rsidR="00224975">
        <w:rPr>
          <w:lang w:eastAsia="en-US"/>
        </w:rPr>
        <w:t xml:space="preserve"> other feature subset, </w:t>
      </w:r>
      <w:r w:rsidR="008A7FC2">
        <w:rPr>
          <w:lang w:eastAsia="en-US"/>
        </w:rPr>
        <w:t xml:space="preserve">as observed for the </w:t>
      </w:r>
      <w:proofErr w:type="spellStart"/>
      <w:r w:rsidR="008A7FC2">
        <w:rPr>
          <w:lang w:eastAsia="en-US"/>
        </w:rPr>
        <w:t>XGBoost</w:t>
      </w:r>
      <w:proofErr w:type="spellEnd"/>
      <w:r w:rsidR="008A7FC2">
        <w:rPr>
          <w:lang w:eastAsia="en-US"/>
        </w:rPr>
        <w:t xml:space="preserve"> and Random Forest models. </w:t>
      </w:r>
      <w:proofErr w:type="spellStart"/>
      <w:r w:rsidR="008A7FC2">
        <w:rPr>
          <w:lang w:eastAsia="en-US"/>
        </w:rPr>
        <w:t>LightGBM</w:t>
      </w:r>
      <w:proofErr w:type="spellEnd"/>
      <w:r w:rsidR="008A7FC2">
        <w:rPr>
          <w:lang w:eastAsia="en-US"/>
        </w:rPr>
        <w:t xml:space="preserve"> models also had more consistently low error when trained on</w:t>
      </w:r>
      <w:r w:rsidR="00773645">
        <w:rPr>
          <w:lang w:eastAsia="en-US"/>
        </w:rPr>
        <w:t xml:space="preserve"> the hand-picked feature subset</w:t>
      </w:r>
      <w:r w:rsidR="008A7FC2">
        <w:rPr>
          <w:lang w:eastAsia="en-US"/>
        </w:rPr>
        <w:t xml:space="preserve">, like the </w:t>
      </w:r>
      <w:proofErr w:type="spellStart"/>
      <w:r w:rsidR="008A7FC2">
        <w:rPr>
          <w:lang w:eastAsia="en-US"/>
        </w:rPr>
        <w:t>XGBoost</w:t>
      </w:r>
      <w:proofErr w:type="spellEnd"/>
      <w:r w:rsidR="008A7FC2">
        <w:rPr>
          <w:lang w:eastAsia="en-US"/>
        </w:rPr>
        <w:t xml:space="preserve"> models but unlike the Random Forest</w:t>
      </w:r>
      <w:r w:rsidR="00224975">
        <w:rPr>
          <w:lang w:eastAsia="en-US"/>
        </w:rPr>
        <w:t xml:space="preserve">. </w:t>
      </w:r>
      <w:r w:rsidR="00541497">
        <w:rPr>
          <w:lang w:eastAsia="en-US"/>
        </w:rPr>
        <w:t>No</w:t>
      </w:r>
      <w:r w:rsidR="00224975">
        <w:rPr>
          <w:lang w:eastAsia="en-US"/>
        </w:rPr>
        <w:t xml:space="preserve"> single missing data threshold consistently produced the lowest MSE for </w:t>
      </w:r>
      <w:r w:rsidR="00541497">
        <w:rPr>
          <w:lang w:eastAsia="en-US"/>
        </w:rPr>
        <w:t>the</w:t>
      </w:r>
      <w:r w:rsidR="00224975">
        <w:rPr>
          <w:lang w:eastAsia="en-US"/>
        </w:rPr>
        <w:t xml:space="preserve"> </w:t>
      </w:r>
      <w:proofErr w:type="spellStart"/>
      <w:r w:rsidR="00224975">
        <w:rPr>
          <w:lang w:eastAsia="en-US"/>
        </w:rPr>
        <w:t>LightGBM</w:t>
      </w:r>
      <w:proofErr w:type="spellEnd"/>
      <w:r w:rsidR="00224975">
        <w:rPr>
          <w:lang w:eastAsia="en-US"/>
        </w:rPr>
        <w:t xml:space="preserve"> models.</w:t>
      </w:r>
    </w:p>
    <w:p w:rsidR="00224975" w:rsidP="00247CDA" w:rsidRDefault="00224975" w14:paraId="07A97C69" w14:textId="77777777">
      <w:pPr>
        <w:jc w:val="both"/>
        <w:rPr>
          <w:lang w:eastAsia="en-US"/>
        </w:rPr>
      </w:pPr>
    </w:p>
    <w:p w:rsidR="000C53AE" w:rsidP="0050681D" w:rsidRDefault="00224975" w14:paraId="68909779" w14:textId="007943B7">
      <w:pPr>
        <w:jc w:val="both"/>
        <w:rPr>
          <w:lang w:eastAsia="en-US"/>
        </w:rPr>
      </w:pPr>
      <w:r>
        <w:rPr>
          <w:lang w:eastAsia="en-US"/>
        </w:rPr>
        <w:t xml:space="preserve">The </w:t>
      </w:r>
      <w:proofErr w:type="spellStart"/>
      <w:r>
        <w:rPr>
          <w:lang w:eastAsia="en-US"/>
        </w:rPr>
        <w:t>LightGBM</w:t>
      </w:r>
      <w:proofErr w:type="spellEnd"/>
      <w:r>
        <w:rPr>
          <w:lang w:eastAsia="en-US"/>
        </w:rPr>
        <w:t xml:space="preserve"> models with the lowest </w:t>
      </w:r>
      <w:r w:rsidR="00567E97">
        <w:rPr>
          <w:lang w:eastAsia="en-US"/>
        </w:rPr>
        <w:t>MRE</w:t>
      </w:r>
      <w:r>
        <w:rPr>
          <w:lang w:eastAsia="en-US"/>
        </w:rPr>
        <w:t xml:space="preserve"> were trained on the ‘Correlation 0.6’ feature subset (missing data threshold 95%) and ‘Correlation 0.7’ feature subset (no missing data threshold). The lowest MSE scores were also observed in </w:t>
      </w:r>
      <w:proofErr w:type="spellStart"/>
      <w:r>
        <w:rPr>
          <w:lang w:eastAsia="en-US"/>
        </w:rPr>
        <w:t>LightGBM</w:t>
      </w:r>
      <w:proofErr w:type="spellEnd"/>
      <w:r>
        <w:rPr>
          <w:lang w:eastAsia="en-US"/>
        </w:rPr>
        <w:t xml:space="preserve"> models trained on the ‘Correlation 0.6’ feature subset and 95% missing data threshold.</w:t>
      </w:r>
    </w:p>
    <w:p w:rsidR="00E15D49" w:rsidP="0050681D" w:rsidRDefault="00E15D49" w14:paraId="4DAFC1D6" w14:textId="77777777">
      <w:pPr>
        <w:jc w:val="both"/>
        <w:rPr>
          <w:lang w:eastAsia="en-US"/>
        </w:rPr>
      </w:pPr>
    </w:p>
    <w:p w:rsidR="00642173" w:rsidP="003B4CE2" w:rsidRDefault="00055E6E" w14:paraId="5A759269" w14:textId="02269167">
      <w:pPr>
        <w:jc w:val="center"/>
        <w:rPr>
          <w:lang w:eastAsia="en-US"/>
        </w:rPr>
      </w:pPr>
      <w:r>
        <w:rPr>
          <w:noProof/>
          <w14:ligatures w14:val="standardContextual"/>
        </w:rPr>
        <mc:AlternateContent>
          <mc:Choice Requires="wps">
            <w:drawing>
              <wp:anchor distT="0" distB="0" distL="114300" distR="114300" simplePos="0" relativeHeight="251658257" behindDoc="0" locked="0" layoutInCell="1" allowOverlap="1" wp14:anchorId="4107F1D1" wp14:editId="718AD17D">
                <wp:simplePos x="0" y="0"/>
                <wp:positionH relativeFrom="column">
                  <wp:posOffset>-254489</wp:posOffset>
                </wp:positionH>
                <wp:positionV relativeFrom="paragraph">
                  <wp:posOffset>2099310</wp:posOffset>
                </wp:positionV>
                <wp:extent cx="338400" cy="323133"/>
                <wp:effectExtent l="0" t="0" r="0" b="0"/>
                <wp:wrapNone/>
                <wp:docPr id="200002956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45E95AF1"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BC0C0">
              <v:shape id="_x0000_s1046" style="position:absolute;left:0;text-align:left;margin-left:-20.05pt;margin-top:165.3pt;width:26.65pt;height:25.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" w14:anchorId="4107F1D1">
                <v:textbox>
                  <w:txbxContent>
                    <w:p w:rsidR="00B54BB6" w:rsidP="00B54BB6" w:rsidRDefault="00B54BB6" w14:paraId="0D7FDA5A" w14:textId="77777777">
                      <w:r>
                        <w:t>b)</w:t>
                      </w:r>
                    </w:p>
                  </w:txbxContent>
                </v:textbox>
              </v:shape>
            </w:pict>
          </mc:Fallback>
        </mc:AlternateContent>
      </w:r>
      <w:r w:rsidR="000C53AE">
        <w:rPr>
          <w:noProof/>
          <w14:ligatures w14:val="standardContextual"/>
        </w:rPr>
        <mc:AlternateContent>
          <mc:Choice Requires="wps">
            <w:drawing>
              <wp:anchor distT="0" distB="0" distL="114300" distR="114300" simplePos="0" relativeHeight="251658252" behindDoc="0" locked="0" layoutInCell="1" allowOverlap="1" wp14:anchorId="2BE18701" wp14:editId="77A90E4B">
                <wp:simplePos x="0" y="0"/>
                <wp:positionH relativeFrom="column">
                  <wp:posOffset>-41275</wp:posOffset>
                </wp:positionH>
                <wp:positionV relativeFrom="paragraph">
                  <wp:posOffset>71901</wp:posOffset>
                </wp:positionV>
                <wp:extent cx="338400" cy="323133"/>
                <wp:effectExtent l="0" t="0" r="0" b="0"/>
                <wp:wrapNone/>
                <wp:docPr id="63759521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75B4387F"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207311">
              <v:shape id="_x0000_s1047" style="position:absolute;left:0;text-align:left;margin-left:-3.25pt;margin-top:5.65pt;width:26.65pt;height:25.4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gbZw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" w14:anchorId="2BE18701">
                <v:textbox>
                  <w:txbxContent>
                    <w:p w:rsidR="00B54BB6" w:rsidP="00B54BB6" w:rsidRDefault="00B54BB6" w14:paraId="6E1415B2" w14:textId="77777777">
                      <w:r>
                        <w:t>a)</w:t>
                      </w:r>
                    </w:p>
                  </w:txbxContent>
                </v:textbox>
              </v:shape>
            </w:pict>
          </mc:Fallback>
        </mc:AlternateContent>
      </w:r>
      <w:r w:rsidRPr="00F8680E" w:rsidR="00F8680E">
        <w:rPr>
          <w:noProof/>
          <w:lang w:eastAsia="en-US"/>
        </w:rPr>
        <w:drawing>
          <wp:inline distT="0" distB="0" distL="0" distR="0" wp14:anchorId="64884834" wp14:editId="6E96F146">
            <wp:extent cx="5148557" cy="2038659"/>
            <wp:effectExtent l="0" t="0" r="0" b="6350"/>
            <wp:docPr id="17936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363" name=""/>
                    <pic:cNvPicPr/>
                  </pic:nvPicPr>
                  <pic:blipFill>
                    <a:blip r:embed="rId35"/>
                    <a:stretch>
                      <a:fillRect/>
                    </a:stretch>
                  </pic:blipFill>
                  <pic:spPr>
                    <a:xfrm>
                      <a:off x="0" y="0"/>
                      <a:ext cx="5272513" cy="2087741"/>
                    </a:xfrm>
                    <a:prstGeom prst="rect">
                      <a:avLst/>
                    </a:prstGeom>
                  </pic:spPr>
                </pic:pic>
              </a:graphicData>
            </a:graphic>
          </wp:inline>
        </w:drawing>
      </w:r>
    </w:p>
    <w:p w:rsidR="0038072C" w:rsidP="00BC2EBB" w:rsidRDefault="00BC2EBB" w14:paraId="5656602A" w14:textId="31B86C89">
      <w:pPr>
        <w:jc w:val="center"/>
        <w:rPr>
          <w:lang w:eastAsia="en-US"/>
        </w:rPr>
      </w:pPr>
      <w:r w:rsidRPr="00BC2EBB">
        <w:rPr>
          <w:noProof/>
          <w:lang w:eastAsia="en-US"/>
        </w:rPr>
        <w:drawing>
          <wp:inline distT="0" distB="0" distL="0" distR="0" wp14:anchorId="2A3C8C84" wp14:editId="68F5CF7F">
            <wp:extent cx="5148775" cy="2038747"/>
            <wp:effectExtent l="0" t="0" r="0" b="6350"/>
            <wp:docPr id="25591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1028" name=""/>
                    <pic:cNvPicPr/>
                  </pic:nvPicPr>
                  <pic:blipFill>
                    <a:blip r:embed="rId36"/>
                    <a:stretch>
                      <a:fillRect/>
                    </a:stretch>
                  </pic:blipFill>
                  <pic:spPr>
                    <a:xfrm>
                      <a:off x="0" y="0"/>
                      <a:ext cx="5172623" cy="2048190"/>
                    </a:xfrm>
                    <a:prstGeom prst="rect">
                      <a:avLst/>
                    </a:prstGeom>
                  </pic:spPr>
                </pic:pic>
              </a:graphicData>
            </a:graphic>
          </wp:inline>
        </w:drawing>
      </w:r>
    </w:p>
    <w:p w:rsidR="002832A5" w:rsidP="002832A5" w:rsidRDefault="00B54BB6" w14:paraId="28BB91D8" w14:textId="61BD1AF7">
      <w:pPr>
        <w:jc w:val="both"/>
        <w:rPr>
          <w:sz w:val="22"/>
          <w:szCs w:val="22"/>
          <w:lang w:eastAsia="en-US"/>
        </w:rPr>
      </w:pPr>
      <w:r w:rsidRPr="00F35CCB">
        <w:rPr>
          <w:b/>
          <w:bCs/>
          <w:sz w:val="22"/>
          <w:szCs w:val="22"/>
          <w:lang w:eastAsia="en-US"/>
        </w:rPr>
        <w:t>Figure 2</w:t>
      </w:r>
      <w:r w:rsidR="00E15D49">
        <w:rPr>
          <w:b/>
          <w:bCs/>
          <w:sz w:val="22"/>
          <w:szCs w:val="22"/>
          <w:lang w:eastAsia="en-US"/>
        </w:rPr>
        <w:t>1</w:t>
      </w:r>
      <w:r w:rsidRPr="00F35CCB">
        <w:rPr>
          <w:b/>
          <w:bCs/>
          <w:sz w:val="22"/>
          <w:szCs w:val="22"/>
          <w:lang w:eastAsia="en-US"/>
        </w:rPr>
        <w:t>:</w:t>
      </w:r>
      <w:r w:rsidRPr="00F35CCB">
        <w:rPr>
          <w:sz w:val="22"/>
          <w:szCs w:val="22"/>
          <w:lang w:eastAsia="en-US"/>
        </w:rPr>
        <w:t xml:space="preserve"> a) Mean relative error and b) </w:t>
      </w:r>
      <w:r w:rsidRPr="00F35CCB" w:rsidR="00B35C5E">
        <w:rPr>
          <w:sz w:val="22"/>
          <w:szCs w:val="22"/>
          <w:lang w:eastAsia="en-US"/>
        </w:rPr>
        <w:t>mean-squared error</w:t>
      </w:r>
      <w:r w:rsidRPr="00F35CCB">
        <w:rPr>
          <w:sz w:val="22"/>
          <w:szCs w:val="22"/>
          <w:lang w:eastAsia="en-US"/>
        </w:rPr>
        <w:t xml:space="preserve"> for </w:t>
      </w:r>
      <w:proofErr w:type="spellStart"/>
      <w:r w:rsidRPr="00F35CCB">
        <w:rPr>
          <w:sz w:val="22"/>
          <w:szCs w:val="22"/>
          <w:lang w:eastAsia="en-US"/>
        </w:rPr>
        <w:t>LightGBM</w:t>
      </w:r>
      <w:proofErr w:type="spellEnd"/>
      <w:r w:rsidRPr="00F35CCB">
        <w:rPr>
          <w:sz w:val="22"/>
          <w:szCs w:val="22"/>
          <w:lang w:eastAsia="en-US"/>
        </w:rPr>
        <w:t xml:space="preserve"> base estimators fit on different feature subsets and missing data thresholds for </w:t>
      </w:r>
      <w:r w:rsidRPr="00F35CCB" w:rsidR="00EE4A5A">
        <w:rPr>
          <w:sz w:val="22"/>
          <w:szCs w:val="22"/>
          <w:lang w:eastAsia="en-US"/>
        </w:rPr>
        <w:t>forecasting</w:t>
      </w:r>
      <w:r w:rsidRPr="00F35CCB">
        <w:rPr>
          <w:sz w:val="22"/>
          <w:szCs w:val="22"/>
          <w:lang w:eastAsia="en-US"/>
        </w:rPr>
        <w:t xml:space="preserve">. </w:t>
      </w:r>
    </w:p>
    <w:p w:rsidRPr="002832A5" w:rsidR="0014672B" w:rsidP="002832A5" w:rsidRDefault="0014672B" w14:paraId="50B64557" w14:textId="77777777">
      <w:pPr>
        <w:jc w:val="both"/>
        <w:rPr>
          <w:sz w:val="22"/>
          <w:szCs w:val="22"/>
          <w:lang w:eastAsia="en-US"/>
        </w:rPr>
      </w:pPr>
    </w:p>
    <w:p w:rsidR="00224975" w:rsidP="00574CE2" w:rsidRDefault="0090055A" w14:paraId="5A6E20A9" w14:textId="13573B5F">
      <w:pPr>
        <w:pStyle w:val="Heading4"/>
        <w:jc w:val="both"/>
      </w:pPr>
      <w:r>
        <w:t>5.</w:t>
      </w:r>
      <w:r w:rsidR="004C19CC">
        <w:t>4</w:t>
      </w:r>
      <w:r w:rsidR="0038072C">
        <w:t>3</w:t>
      </w:r>
      <w:r>
        <w:t xml:space="preserve"> Compar</w:t>
      </w:r>
      <w:r w:rsidR="00EF1E50">
        <w:t xml:space="preserve">isons Between Random Forest, </w:t>
      </w:r>
      <w:proofErr w:type="spellStart"/>
      <w:r w:rsidR="00EF1E50">
        <w:t>XGBoost</w:t>
      </w:r>
      <w:proofErr w:type="spellEnd"/>
      <w:r w:rsidR="00EF1E50">
        <w:t xml:space="preserve">, and </w:t>
      </w:r>
      <w:proofErr w:type="spellStart"/>
      <w:r w:rsidR="00EF1E50">
        <w:t>LightGBM</w:t>
      </w:r>
      <w:proofErr w:type="spellEnd"/>
      <w:r w:rsidR="00EF1E50">
        <w:t xml:space="preserve"> Performance </w:t>
      </w:r>
      <w:r>
        <w:t xml:space="preserve">on Different Feature Subsets and Missing Data Removal Thresholds </w:t>
      </w:r>
    </w:p>
    <w:p w:rsidRPr="00224975" w:rsidR="009749EC" w:rsidP="00224975" w:rsidRDefault="00D54AA5" w14:paraId="3690B1B6" w14:textId="6F25D4EF">
      <w:pPr>
        <w:jc w:val="both"/>
        <w:rPr>
          <w:lang w:eastAsia="en-US"/>
        </w:rPr>
      </w:pPr>
      <w:r>
        <w:rPr>
          <w:lang w:eastAsia="en-US"/>
        </w:rPr>
        <w:t>In</w:t>
      </w:r>
      <w:r w:rsidR="00E50B04">
        <w:rPr>
          <w:lang w:eastAsia="en-US"/>
        </w:rPr>
        <w:t xml:space="preserve"> this section</w:t>
      </w:r>
      <w:r>
        <w:rPr>
          <w:lang w:eastAsia="en-US"/>
        </w:rPr>
        <w:t>,</w:t>
      </w:r>
      <w:r w:rsidR="00E50B04">
        <w:rPr>
          <w:lang w:eastAsia="en-US"/>
        </w:rPr>
        <w:t xml:space="preserve"> I</w:t>
      </w:r>
      <w:r w:rsidR="00224975">
        <w:rPr>
          <w:lang w:eastAsia="en-US"/>
        </w:rPr>
        <w:t xml:space="preserve"> compar</w:t>
      </w:r>
      <w:r w:rsidR="00E50B04">
        <w:rPr>
          <w:lang w:eastAsia="en-US"/>
        </w:rPr>
        <w:t>ed</w:t>
      </w:r>
      <w:r w:rsidR="00224975">
        <w:rPr>
          <w:lang w:eastAsia="en-US"/>
        </w:rPr>
        <w:t xml:space="preserve"> the Random Forest, </w:t>
      </w:r>
      <w:proofErr w:type="spellStart"/>
      <w:r w:rsidR="00224975">
        <w:rPr>
          <w:lang w:eastAsia="en-US"/>
        </w:rPr>
        <w:t>XGBoost</w:t>
      </w:r>
      <w:proofErr w:type="spellEnd"/>
      <w:r w:rsidR="00224975">
        <w:rPr>
          <w:lang w:eastAsia="en-US"/>
        </w:rPr>
        <w:t xml:space="preserve">, and </w:t>
      </w:r>
      <w:proofErr w:type="spellStart"/>
      <w:r w:rsidR="00224975">
        <w:rPr>
          <w:lang w:eastAsia="en-US"/>
        </w:rPr>
        <w:t>LightGBM</w:t>
      </w:r>
      <w:proofErr w:type="spellEnd"/>
      <w:r w:rsidR="00224975">
        <w:rPr>
          <w:lang w:eastAsia="en-US"/>
        </w:rPr>
        <w:t xml:space="preserve"> models directly. While </w:t>
      </w:r>
      <w:r w:rsidR="005B5064">
        <w:rPr>
          <w:lang w:eastAsia="en-US"/>
        </w:rPr>
        <w:t>the</w:t>
      </w:r>
      <w:r w:rsidR="00224975">
        <w:rPr>
          <w:lang w:eastAsia="en-US"/>
        </w:rPr>
        <w:t xml:space="preserve"> </w:t>
      </w:r>
      <w:r w:rsidR="005B5064">
        <w:rPr>
          <w:lang w:eastAsia="en-US"/>
        </w:rPr>
        <w:t>following</w:t>
      </w:r>
      <w:r w:rsidR="00B8370B">
        <w:rPr>
          <w:lang w:eastAsia="en-US"/>
        </w:rPr>
        <w:t xml:space="preserve"> plots</w:t>
      </w:r>
      <w:r w:rsidR="00224975">
        <w:rPr>
          <w:lang w:eastAsia="en-US"/>
        </w:rPr>
        <w:t xml:space="preserve"> contain</w:t>
      </w:r>
      <w:r w:rsidR="00567E97">
        <w:rPr>
          <w:lang w:eastAsia="en-US"/>
        </w:rPr>
        <w:t>ed</w:t>
      </w:r>
      <w:r w:rsidR="00224975">
        <w:rPr>
          <w:lang w:eastAsia="en-US"/>
        </w:rPr>
        <w:t xml:space="preserve"> a lot of detail, the most salient information </w:t>
      </w:r>
      <w:r w:rsidR="00567E97">
        <w:rPr>
          <w:lang w:eastAsia="en-US"/>
        </w:rPr>
        <w:t>was</w:t>
      </w:r>
      <w:r w:rsidR="00224975">
        <w:rPr>
          <w:lang w:eastAsia="en-US"/>
        </w:rPr>
        <w:t xml:space="preserve"> the difference between the various models (plotted </w:t>
      </w:r>
      <w:r w:rsidR="00B8370B">
        <w:rPr>
          <w:lang w:eastAsia="en-US"/>
        </w:rPr>
        <w:t>in</w:t>
      </w:r>
      <w:r w:rsidR="00224975">
        <w:rPr>
          <w:lang w:eastAsia="en-US"/>
        </w:rPr>
        <w:t xml:space="preserve"> different </w:t>
      </w:r>
      <w:r w:rsidR="0073060D">
        <w:rPr>
          <w:lang w:eastAsia="en-US"/>
        </w:rPr>
        <w:t>colours</w:t>
      </w:r>
      <w:r w:rsidR="00224975">
        <w:rPr>
          <w:lang w:eastAsia="en-US"/>
        </w:rPr>
        <w:t>).</w:t>
      </w:r>
      <w:r w:rsidR="001E7D7B">
        <w:rPr>
          <w:lang w:eastAsia="en-US"/>
        </w:rPr>
        <w:t xml:space="preserve"> </w:t>
      </w:r>
      <w:r w:rsidR="00B8370B">
        <w:rPr>
          <w:lang w:eastAsia="en-US"/>
        </w:rPr>
        <w:t xml:space="preserve">See </w:t>
      </w:r>
      <w:r w:rsidR="00E71C67">
        <w:rPr>
          <w:lang w:eastAsia="en-US"/>
        </w:rPr>
        <w:t>Appendix 9.2</w:t>
      </w:r>
      <w:r w:rsidR="00B8370B">
        <w:rPr>
          <w:lang w:eastAsia="en-US"/>
        </w:rPr>
        <w:t xml:space="preserve"> for </w:t>
      </w:r>
      <w:r w:rsidR="005B5064">
        <w:rPr>
          <w:lang w:eastAsia="en-US"/>
        </w:rPr>
        <w:t xml:space="preserve">comparisons between </w:t>
      </w:r>
      <w:r w:rsidR="0043255B">
        <w:rPr>
          <w:lang w:eastAsia="en-US"/>
        </w:rPr>
        <w:t xml:space="preserve">the </w:t>
      </w:r>
      <w:r w:rsidR="005B5064">
        <w:rPr>
          <w:lang w:eastAsia="en-US"/>
        </w:rPr>
        <w:t xml:space="preserve">models’ </w:t>
      </w:r>
      <w:r w:rsidR="0043255B">
        <w:rPr>
          <w:lang w:eastAsia="en-US"/>
        </w:rPr>
        <w:t>MAE, RMSE, and R</w:t>
      </w:r>
      <w:r w:rsidR="0043255B">
        <w:rPr>
          <w:vertAlign w:val="superscript"/>
          <w:lang w:eastAsia="en-US"/>
        </w:rPr>
        <w:t>2</w:t>
      </w:r>
      <w:r w:rsidR="0043255B">
        <w:rPr>
          <w:lang w:eastAsia="en-US"/>
        </w:rPr>
        <w:t xml:space="preserve"> scores.</w:t>
      </w:r>
    </w:p>
    <w:p w:rsidR="00D866A1" w:rsidP="00F56D74" w:rsidRDefault="00A53848" w14:paraId="2CB12205" w14:textId="0DE0E8D4">
      <w:pPr>
        <w:pStyle w:val="Heading5"/>
      </w:pPr>
      <w:r>
        <w:t>5.</w:t>
      </w:r>
      <w:r w:rsidR="004C19CC">
        <w:t>4</w:t>
      </w:r>
      <w:r w:rsidR="0038072C">
        <w:t>3</w:t>
      </w:r>
      <w:r>
        <w:t xml:space="preserve">1: </w:t>
      </w:r>
      <w:r w:rsidR="00880E98">
        <w:t>Country</w:t>
      </w:r>
      <w:r w:rsidR="00345BC3">
        <w:t>-Le</w:t>
      </w:r>
      <w:r w:rsidR="00880E98">
        <w:t xml:space="preserve">vel </w:t>
      </w:r>
      <w:r w:rsidR="00E43FF2">
        <w:t>P</w:t>
      </w:r>
      <w:r w:rsidR="00880E98">
        <w:t>rediction</w:t>
      </w:r>
    </w:p>
    <w:p w:rsidR="00D866A1" w:rsidP="00D866A1" w:rsidRDefault="00D866A1" w14:paraId="661AC980" w14:textId="3A1ED247">
      <w:pPr>
        <w:jc w:val="both"/>
        <w:rPr>
          <w:lang w:eastAsia="en-US"/>
        </w:rPr>
      </w:pPr>
      <w:r>
        <w:rPr>
          <w:lang w:eastAsia="en-US"/>
        </w:rPr>
        <w:t xml:space="preserve">The </w:t>
      </w:r>
      <w:proofErr w:type="spellStart"/>
      <w:r>
        <w:rPr>
          <w:lang w:eastAsia="en-US"/>
        </w:rPr>
        <w:t>LightGBM</w:t>
      </w:r>
      <w:proofErr w:type="spellEnd"/>
      <w:r>
        <w:rPr>
          <w:lang w:eastAsia="en-US"/>
        </w:rPr>
        <w:t xml:space="preserve"> and </w:t>
      </w:r>
      <w:proofErr w:type="spellStart"/>
      <w:r>
        <w:rPr>
          <w:lang w:eastAsia="en-US"/>
        </w:rPr>
        <w:t>XGBoost</w:t>
      </w:r>
      <w:proofErr w:type="spellEnd"/>
      <w:r>
        <w:rPr>
          <w:lang w:eastAsia="en-US"/>
        </w:rPr>
        <w:t xml:space="preserve"> models had the highest, or tied for the highest, </w:t>
      </w:r>
      <w:r w:rsidR="00567E97">
        <w:rPr>
          <w:lang w:eastAsia="en-US"/>
        </w:rPr>
        <w:t>MRE</w:t>
      </w:r>
      <w:r>
        <w:rPr>
          <w:lang w:eastAsia="en-US"/>
        </w:rPr>
        <w:t xml:space="preserve"> in almost every scenario</w:t>
      </w:r>
      <w:r w:rsidR="00E15D49">
        <w:rPr>
          <w:lang w:eastAsia="en-US"/>
        </w:rPr>
        <w:t xml:space="preserve"> (Figure 22)</w:t>
      </w:r>
      <w:r>
        <w:rPr>
          <w:lang w:eastAsia="en-US"/>
        </w:rPr>
        <w:t xml:space="preserve">. </w:t>
      </w:r>
      <w:r w:rsidR="00567E97">
        <w:rPr>
          <w:lang w:eastAsia="en-US"/>
        </w:rPr>
        <w:t>The</w:t>
      </w:r>
      <w:r>
        <w:rPr>
          <w:lang w:eastAsia="en-US"/>
        </w:rPr>
        <w:t xml:space="preserve"> Random Forest models </w:t>
      </w:r>
      <w:r w:rsidR="00567E97">
        <w:rPr>
          <w:lang w:eastAsia="en-US"/>
        </w:rPr>
        <w:t xml:space="preserve">thus </w:t>
      </w:r>
      <w:r>
        <w:rPr>
          <w:lang w:eastAsia="en-US"/>
        </w:rPr>
        <w:t xml:space="preserve">often had the lowest </w:t>
      </w:r>
      <w:r w:rsidR="00567E97">
        <w:rPr>
          <w:lang w:eastAsia="en-US"/>
        </w:rPr>
        <w:t>MRE</w:t>
      </w:r>
      <w:r w:rsidR="00C34D75">
        <w:rPr>
          <w:lang w:eastAsia="en-US"/>
        </w:rPr>
        <w:t xml:space="preserve"> across the 5 cross-validation folds</w:t>
      </w:r>
      <w:r w:rsidR="00B75148">
        <w:rPr>
          <w:lang w:eastAsia="en-US"/>
        </w:rPr>
        <w:t>.</w:t>
      </w:r>
      <w:r w:rsidR="00611FA1">
        <w:rPr>
          <w:lang w:eastAsia="en-US"/>
        </w:rPr>
        <w:t xml:space="preserve"> </w:t>
      </w:r>
      <w:r w:rsidR="00567E97">
        <w:rPr>
          <w:lang w:eastAsia="en-US"/>
        </w:rPr>
        <w:t xml:space="preserve">However, the </w:t>
      </w:r>
      <w:r w:rsidR="00C34D75">
        <w:rPr>
          <w:lang w:eastAsia="en-US"/>
        </w:rPr>
        <w:t xml:space="preserve">standard deviation in the </w:t>
      </w:r>
      <w:proofErr w:type="spellStart"/>
      <w:r w:rsidR="00B75148">
        <w:rPr>
          <w:lang w:eastAsia="en-US"/>
        </w:rPr>
        <w:t>XGBoost</w:t>
      </w:r>
      <w:proofErr w:type="spellEnd"/>
      <w:r w:rsidR="00B75148">
        <w:rPr>
          <w:lang w:eastAsia="en-US"/>
        </w:rPr>
        <w:t xml:space="preserve"> models</w:t>
      </w:r>
      <w:r w:rsidR="00C34D75">
        <w:rPr>
          <w:lang w:eastAsia="en-US"/>
        </w:rPr>
        <w:t xml:space="preserve">’ MRE indicated they achieved </w:t>
      </w:r>
      <w:r w:rsidR="00B049A7">
        <w:rPr>
          <w:lang w:eastAsia="en-US"/>
        </w:rPr>
        <w:t xml:space="preserve">lower MRE scores on specific folds when trained </w:t>
      </w:r>
      <w:r w:rsidR="00567E97">
        <w:rPr>
          <w:lang w:eastAsia="en-US"/>
        </w:rPr>
        <w:t>with no feature selection</w:t>
      </w:r>
      <w:r w:rsidR="00B049A7">
        <w:rPr>
          <w:lang w:eastAsia="en-US"/>
        </w:rPr>
        <w:t xml:space="preserve"> or on</w:t>
      </w:r>
      <w:r w:rsidR="00567E97">
        <w:rPr>
          <w:lang w:eastAsia="en-US"/>
        </w:rPr>
        <w:t xml:space="preserve"> the ‘Correlation 0.6’ and hand-picked feature subset</w:t>
      </w:r>
      <w:r w:rsidR="00B049A7">
        <w:rPr>
          <w:lang w:eastAsia="en-US"/>
        </w:rPr>
        <w:t>s</w:t>
      </w:r>
      <w:r w:rsidR="00567E97">
        <w:rPr>
          <w:lang w:eastAsia="en-US"/>
        </w:rPr>
        <w:t xml:space="preserve">. </w:t>
      </w:r>
    </w:p>
    <w:p w:rsidR="001E7D7B" w:rsidP="001E7D7B" w:rsidRDefault="001E7D7B" w14:paraId="7D92E074" w14:textId="77777777">
      <w:pPr>
        <w:rPr>
          <w:lang w:eastAsia="en-US"/>
        </w:rPr>
      </w:pPr>
    </w:p>
    <w:p w:rsidR="00C42539" w:rsidP="00C42539" w:rsidRDefault="00D1448F" w14:paraId="7EC9A216" w14:textId="1039B435">
      <w:pPr>
        <w:jc w:val="both"/>
        <w:rPr>
          <w:lang w:eastAsia="en-US"/>
        </w:rPr>
      </w:pPr>
      <w:r>
        <w:rPr>
          <w:lang w:eastAsia="en-US"/>
        </w:rPr>
        <w:t>The</w:t>
      </w:r>
      <w:r w:rsidR="001E7D7B">
        <w:rPr>
          <w:lang w:eastAsia="en-US"/>
        </w:rPr>
        <w:t xml:space="preserve"> </w:t>
      </w:r>
      <w:proofErr w:type="spellStart"/>
      <w:r w:rsidR="001E7D7B">
        <w:rPr>
          <w:lang w:eastAsia="en-US"/>
        </w:rPr>
        <w:t>XGBoost</w:t>
      </w:r>
      <w:proofErr w:type="spellEnd"/>
      <w:r w:rsidR="001E7D7B">
        <w:rPr>
          <w:lang w:eastAsia="en-US"/>
        </w:rPr>
        <w:t xml:space="preserve"> models had the lowest MSE </w:t>
      </w:r>
      <w:r>
        <w:rPr>
          <w:lang w:eastAsia="en-US"/>
        </w:rPr>
        <w:t>when trained with</w:t>
      </w:r>
      <w:r w:rsidR="001E7D7B">
        <w:rPr>
          <w:lang w:eastAsia="en-US"/>
        </w:rPr>
        <w:t xml:space="preserve"> no feature selection</w:t>
      </w:r>
      <w:r>
        <w:rPr>
          <w:lang w:eastAsia="en-US"/>
        </w:rPr>
        <w:t xml:space="preserve"> or on</w:t>
      </w:r>
      <w:r w:rsidR="001E7D7B">
        <w:rPr>
          <w:lang w:eastAsia="en-US"/>
        </w:rPr>
        <w:t xml:space="preserve"> the ‘Correlation 0.6’ and hand-picked </w:t>
      </w:r>
      <w:r w:rsidR="00F56D74">
        <w:rPr>
          <w:lang w:eastAsia="en-US"/>
        </w:rPr>
        <w:t>feature subsets</w:t>
      </w:r>
      <w:r w:rsidR="001E7D7B">
        <w:rPr>
          <w:lang w:eastAsia="en-US"/>
        </w:rPr>
        <w:t xml:space="preserve">. </w:t>
      </w:r>
      <w:r w:rsidR="00D866A1">
        <w:rPr>
          <w:lang w:eastAsia="en-US"/>
        </w:rPr>
        <w:t>While the standard deviation</w:t>
      </w:r>
      <w:r w:rsidR="00A30974">
        <w:rPr>
          <w:lang w:eastAsia="en-US"/>
        </w:rPr>
        <w:t>s for the different model types</w:t>
      </w:r>
      <w:r w:rsidR="00D866A1">
        <w:rPr>
          <w:lang w:eastAsia="en-US"/>
        </w:rPr>
        <w:t xml:space="preserve"> overlapped, the </w:t>
      </w:r>
      <w:proofErr w:type="spellStart"/>
      <w:r w:rsidR="00D866A1">
        <w:rPr>
          <w:lang w:eastAsia="en-US"/>
        </w:rPr>
        <w:t>XGBoost</w:t>
      </w:r>
      <w:proofErr w:type="spellEnd"/>
      <w:r w:rsidR="00D866A1">
        <w:rPr>
          <w:lang w:eastAsia="en-US"/>
        </w:rPr>
        <w:t xml:space="preserve"> models’ MSE standard deviation indicat</w:t>
      </w:r>
      <w:r w:rsidR="005E494D">
        <w:rPr>
          <w:lang w:eastAsia="en-US"/>
        </w:rPr>
        <w:t>ed</w:t>
      </w:r>
      <w:r w:rsidR="00D866A1">
        <w:rPr>
          <w:lang w:eastAsia="en-US"/>
        </w:rPr>
        <w:t xml:space="preserve"> </w:t>
      </w:r>
      <w:r w:rsidR="005D1629">
        <w:rPr>
          <w:lang w:eastAsia="en-US"/>
        </w:rPr>
        <w:t>higher</w:t>
      </w:r>
      <w:r w:rsidR="00D866A1">
        <w:rPr>
          <w:lang w:eastAsia="en-US"/>
        </w:rPr>
        <w:t xml:space="preserve"> performance on </w:t>
      </w:r>
      <w:r w:rsidR="00585AE0">
        <w:rPr>
          <w:lang w:eastAsia="en-US"/>
        </w:rPr>
        <w:t>specific</w:t>
      </w:r>
      <w:r w:rsidR="00D866A1">
        <w:rPr>
          <w:lang w:eastAsia="en-US"/>
        </w:rPr>
        <w:t xml:space="preserve"> cross-validation folds. Generally, when </w:t>
      </w:r>
      <w:proofErr w:type="spellStart"/>
      <w:r w:rsidR="00D866A1">
        <w:rPr>
          <w:lang w:eastAsia="en-US"/>
        </w:rPr>
        <w:t>XGBoost</w:t>
      </w:r>
      <w:proofErr w:type="spellEnd"/>
      <w:r w:rsidR="00D866A1">
        <w:rPr>
          <w:lang w:eastAsia="en-US"/>
        </w:rPr>
        <w:t xml:space="preserve"> did not have the </w:t>
      </w:r>
      <w:r w:rsidR="00585AE0">
        <w:rPr>
          <w:lang w:eastAsia="en-US"/>
        </w:rPr>
        <w:t>highest performance</w:t>
      </w:r>
      <w:r w:rsidR="00D866A1">
        <w:rPr>
          <w:lang w:eastAsia="en-US"/>
        </w:rPr>
        <w:t xml:space="preserve">, the </w:t>
      </w:r>
      <w:proofErr w:type="spellStart"/>
      <w:r w:rsidR="00D866A1">
        <w:rPr>
          <w:lang w:eastAsia="en-US"/>
        </w:rPr>
        <w:t>LightGBM</w:t>
      </w:r>
      <w:proofErr w:type="spellEnd"/>
      <w:r w:rsidR="00D866A1">
        <w:rPr>
          <w:lang w:eastAsia="en-US"/>
        </w:rPr>
        <w:t xml:space="preserve"> and Random Forest models perform</w:t>
      </w:r>
      <w:r w:rsidR="00585AE0">
        <w:rPr>
          <w:lang w:eastAsia="en-US"/>
        </w:rPr>
        <w:t>ed</w:t>
      </w:r>
      <w:r w:rsidRPr="00585AE0" w:rsidR="00585AE0">
        <w:rPr>
          <w:lang w:eastAsia="en-US"/>
        </w:rPr>
        <w:t xml:space="preserve"> </w:t>
      </w:r>
      <w:r w:rsidR="00585AE0">
        <w:rPr>
          <w:lang w:eastAsia="en-US"/>
        </w:rPr>
        <w:t>similarly</w:t>
      </w:r>
      <w:r w:rsidR="00D866A1">
        <w:rPr>
          <w:lang w:eastAsia="en-US"/>
        </w:rPr>
        <w:t xml:space="preserve">. While the </w:t>
      </w:r>
      <w:proofErr w:type="spellStart"/>
      <w:r w:rsidR="00D866A1">
        <w:rPr>
          <w:lang w:eastAsia="en-US"/>
        </w:rPr>
        <w:t>LightGBM</w:t>
      </w:r>
      <w:proofErr w:type="spellEnd"/>
      <w:r w:rsidR="00D866A1">
        <w:rPr>
          <w:lang w:eastAsia="en-US"/>
        </w:rPr>
        <w:t xml:space="preserve"> models had the highest MSE on </w:t>
      </w:r>
      <w:r w:rsidR="00EF0F9F">
        <w:rPr>
          <w:lang w:eastAsia="en-US"/>
        </w:rPr>
        <w:t>when trained</w:t>
      </w:r>
      <w:r w:rsidR="00D866A1">
        <w:rPr>
          <w:lang w:eastAsia="en-US"/>
        </w:rPr>
        <w:t xml:space="preserve"> with no feature selection </w:t>
      </w:r>
      <w:r w:rsidR="00EF0F9F">
        <w:rPr>
          <w:lang w:eastAsia="en-US"/>
        </w:rPr>
        <w:t>or on</w:t>
      </w:r>
      <w:r w:rsidR="00D866A1">
        <w:rPr>
          <w:lang w:eastAsia="en-US"/>
        </w:rPr>
        <w:t xml:space="preserve"> the hand-picked feature subset, they rotated with the Random Forest models for the worst MSE performance on the other feature subsets. </w:t>
      </w:r>
    </w:p>
    <w:p w:rsidR="00F56D74" w:rsidP="00C42539" w:rsidRDefault="00F56D74" w14:paraId="6A814A4C" w14:textId="77777777">
      <w:pPr>
        <w:jc w:val="both"/>
        <w:rPr>
          <w:lang w:eastAsia="en-US"/>
        </w:rPr>
      </w:pPr>
    </w:p>
    <w:p w:rsidR="00C342BE" w:rsidP="00C42539" w:rsidRDefault="00EF0F9F" w14:paraId="63EEC854" w14:textId="63EEF804">
      <w:pPr>
        <w:jc w:val="both"/>
        <w:rPr>
          <w:lang w:eastAsia="en-US"/>
        </w:rPr>
      </w:pPr>
      <w:r>
        <w:rPr>
          <w:lang w:eastAsia="en-US"/>
        </w:rPr>
        <w:t xml:space="preserve">Despite </w:t>
      </w:r>
      <w:proofErr w:type="spellStart"/>
      <w:r>
        <w:rPr>
          <w:lang w:eastAsia="en-US"/>
        </w:rPr>
        <w:t>XGBoost’s</w:t>
      </w:r>
      <w:proofErr w:type="spellEnd"/>
      <w:r>
        <w:rPr>
          <w:lang w:eastAsia="en-US"/>
        </w:rPr>
        <w:t xml:space="preserve"> high fold-specific performance, none</w:t>
      </w:r>
      <w:r w:rsidR="00F56D74">
        <w:rPr>
          <w:lang w:eastAsia="en-US"/>
        </w:rPr>
        <w:t xml:space="preserve"> of the model types had consistently superior performance across all data pre-processing technique combinations, especially when considering the overlapping standard deviation in the models’ error metrics (Figure 2</w:t>
      </w:r>
      <w:r w:rsidR="00E15D49">
        <w:rPr>
          <w:lang w:eastAsia="en-US"/>
        </w:rPr>
        <w:t>2</w:t>
      </w:r>
      <w:r w:rsidR="00F56D74">
        <w:rPr>
          <w:lang w:eastAsia="en-US"/>
        </w:rPr>
        <w:t xml:space="preserve">). </w:t>
      </w:r>
    </w:p>
    <w:p w:rsidR="00E15D49" w:rsidP="00C42539" w:rsidRDefault="00E15D49" w14:paraId="5C800E7E" w14:textId="77777777">
      <w:pPr>
        <w:jc w:val="both"/>
        <w:rPr>
          <w:lang w:eastAsia="en-US"/>
        </w:rPr>
      </w:pPr>
    </w:p>
    <w:p w:rsidR="00C42539" w:rsidP="00C42539" w:rsidRDefault="00BA7559" w14:paraId="3EE67F46" w14:textId="2E901587">
      <w:pPr>
        <w:jc w:val="center"/>
        <w:rPr>
          <w:lang w:eastAsia="en-US"/>
        </w:rPr>
      </w:pPr>
      <w:r>
        <w:rPr>
          <w:noProof/>
          <w14:ligatures w14:val="standardContextual"/>
        </w:rPr>
        <mc:AlternateContent>
          <mc:Choice Requires="wps">
            <w:drawing>
              <wp:anchor distT="0" distB="0" distL="114300" distR="114300" simplePos="0" relativeHeight="251658253" behindDoc="0" locked="0" layoutInCell="1" allowOverlap="1" wp14:anchorId="5CC1C5E3" wp14:editId="0C27BFB9">
                <wp:simplePos x="0" y="0"/>
                <wp:positionH relativeFrom="column">
                  <wp:posOffset>261034</wp:posOffset>
                </wp:positionH>
                <wp:positionV relativeFrom="paragraph">
                  <wp:posOffset>59055</wp:posOffset>
                </wp:positionV>
                <wp:extent cx="338400" cy="323133"/>
                <wp:effectExtent l="0" t="0" r="0" b="0"/>
                <wp:wrapNone/>
                <wp:docPr id="1400826135"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399DD831"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D14435">
              <v:shape id="_x0000_s1048" style="position:absolute;left:0;text-align:left;margin-left:20.55pt;margin-top:4.65pt;width:26.65pt;height:25.4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m/aA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" w14:anchorId="5CC1C5E3">
                <v:textbox>
                  <w:txbxContent>
                    <w:p w:rsidR="00B54BB6" w:rsidP="00B54BB6" w:rsidRDefault="00B54BB6" w14:paraId="54D27331" w14:textId="77777777">
                      <w:r>
                        <w:t>a)</w:t>
                      </w:r>
                    </w:p>
                  </w:txbxContent>
                </v:textbox>
              </v:shape>
            </w:pict>
          </mc:Fallback>
        </mc:AlternateContent>
      </w:r>
      <w:r w:rsidRPr="00230007" w:rsidR="00AE7913">
        <w:rPr>
          <w:noProof/>
          <w:lang w:eastAsia="en-US"/>
        </w:rPr>
        <w:drawing>
          <wp:inline distT="0" distB="0" distL="0" distR="0" wp14:anchorId="3DCFC9FE" wp14:editId="6BF2CE2F">
            <wp:extent cx="4783968" cy="2778369"/>
            <wp:effectExtent l="0" t="0" r="635" b="3175"/>
            <wp:docPr id="57891632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6327" name="Picture 1" descr="A graph of different colored lines&#10;&#10;AI-generated content may be incorrect."/>
                    <pic:cNvPicPr/>
                  </pic:nvPicPr>
                  <pic:blipFill>
                    <a:blip r:embed="rId37"/>
                    <a:stretch>
                      <a:fillRect/>
                    </a:stretch>
                  </pic:blipFill>
                  <pic:spPr>
                    <a:xfrm>
                      <a:off x="0" y="0"/>
                      <a:ext cx="4783968" cy="2778369"/>
                    </a:xfrm>
                    <a:prstGeom prst="rect">
                      <a:avLst/>
                    </a:prstGeom>
                  </pic:spPr>
                </pic:pic>
              </a:graphicData>
            </a:graphic>
          </wp:inline>
        </w:drawing>
      </w:r>
    </w:p>
    <w:p w:rsidR="00B17CB1" w:rsidP="00DD5EEA" w:rsidRDefault="00055E6E" w14:paraId="582C8726" w14:textId="599B93FD">
      <w:pPr>
        <w:jc w:val="center"/>
        <w:rPr>
          <w:lang w:eastAsia="en-US"/>
        </w:rPr>
      </w:pPr>
      <w:r>
        <w:rPr>
          <w:noProof/>
          <w14:ligatures w14:val="standardContextual"/>
        </w:rPr>
        <mc:AlternateContent>
          <mc:Choice Requires="wps">
            <w:drawing>
              <wp:anchor distT="0" distB="0" distL="114300" distR="114300" simplePos="0" relativeHeight="251658256" behindDoc="0" locked="0" layoutInCell="1" allowOverlap="1" wp14:anchorId="3AEE0C31" wp14:editId="0F166C7B">
                <wp:simplePos x="0" y="0"/>
                <wp:positionH relativeFrom="column">
                  <wp:posOffset>223764</wp:posOffset>
                </wp:positionH>
                <wp:positionV relativeFrom="paragraph">
                  <wp:posOffset>195</wp:posOffset>
                </wp:positionV>
                <wp:extent cx="337820" cy="322580"/>
                <wp:effectExtent l="0" t="0" r="0" b="0"/>
                <wp:wrapNone/>
                <wp:docPr id="192391454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6499C19D"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550621">
              <v:shape id="_x0000_s1049" style="position:absolute;left:0;text-align:left;margin-left:17.6pt;margin-top:0;width:26.6pt;height:25.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JAaQIAADYFAAAOAAAAZHJzL2Uyb0RvYy54bWysVEtPGzEQvlfqf7B8L5sHtDRig1IQVSUE&#10;qFBxdrx2sqrX444n2U1/fcfebKC0F6pevN55zzff+O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" w14:anchorId="3AEE0C31">
                <v:textbox>
                  <w:txbxContent>
                    <w:p w:rsidR="00B54BB6" w:rsidP="00B54BB6" w:rsidRDefault="00B54BB6" w14:paraId="5E94670B" w14:textId="77777777">
                      <w:r>
                        <w:t>b)</w:t>
                      </w:r>
                    </w:p>
                  </w:txbxContent>
                </v:textbox>
              </v:shape>
            </w:pict>
          </mc:Fallback>
        </mc:AlternateContent>
      </w:r>
      <w:r w:rsidRPr="00CA01D3" w:rsidR="00AE7913">
        <w:rPr>
          <w:noProof/>
          <w:lang w:eastAsia="en-US"/>
        </w:rPr>
        <w:drawing>
          <wp:inline distT="0" distB="0" distL="0" distR="0" wp14:anchorId="6F77787E" wp14:editId="669B9BC2">
            <wp:extent cx="4656406" cy="2704286"/>
            <wp:effectExtent l="0" t="0" r="5080" b="1270"/>
            <wp:docPr id="14585985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8506" name="Picture 1" descr="A screenshot of a graph&#10;&#10;AI-generated content may be incorrect."/>
                    <pic:cNvPicPr/>
                  </pic:nvPicPr>
                  <pic:blipFill>
                    <a:blip r:embed="rId38"/>
                    <a:stretch>
                      <a:fillRect/>
                    </a:stretch>
                  </pic:blipFill>
                  <pic:spPr>
                    <a:xfrm>
                      <a:off x="0" y="0"/>
                      <a:ext cx="4656406" cy="2704286"/>
                    </a:xfrm>
                    <a:prstGeom prst="rect">
                      <a:avLst/>
                    </a:prstGeom>
                  </pic:spPr>
                </pic:pic>
              </a:graphicData>
            </a:graphic>
          </wp:inline>
        </w:drawing>
      </w:r>
      <w:r w:rsidRPr="003229F8" w:rsidR="003229F8">
        <w:rPr>
          <w:lang w:eastAsia="en-US"/>
        </w:rPr>
        <w:t xml:space="preserve"> </w:t>
      </w:r>
      <w:r w:rsidRPr="00546D55" w:rsidR="00546D55">
        <w:rPr>
          <w:lang w:eastAsia="en-US"/>
        </w:rPr>
        <w:t xml:space="preserve"> </w:t>
      </w:r>
    </w:p>
    <w:p w:rsidRPr="00F35CCB" w:rsidR="00B17CB1" w:rsidP="00B17CB1" w:rsidRDefault="00B17CB1" w14:paraId="4D44576A" w14:textId="47A4AD56">
      <w:pPr>
        <w:jc w:val="both"/>
        <w:rPr>
          <w:sz w:val="22"/>
          <w:szCs w:val="22"/>
          <w:lang w:eastAsia="en-US"/>
        </w:rPr>
      </w:pPr>
      <w:r w:rsidRPr="00F35CCB">
        <w:rPr>
          <w:b/>
          <w:bCs/>
          <w:sz w:val="22"/>
          <w:szCs w:val="22"/>
          <w:lang w:eastAsia="en-US"/>
        </w:rPr>
        <w:t>Figure 2</w:t>
      </w:r>
      <w:r w:rsidR="00E15D49">
        <w:rPr>
          <w:b/>
          <w:bCs/>
          <w:sz w:val="22"/>
          <w:szCs w:val="22"/>
          <w:lang w:eastAsia="en-US"/>
        </w:rPr>
        <w:t>2</w:t>
      </w:r>
      <w:r w:rsidRPr="00F35CCB">
        <w:rPr>
          <w:b/>
          <w:bCs/>
          <w:sz w:val="22"/>
          <w:szCs w:val="22"/>
          <w:lang w:eastAsia="en-US"/>
        </w:rPr>
        <w:t>:</w:t>
      </w:r>
      <w:r w:rsidRPr="00F35CCB">
        <w:rPr>
          <w:sz w:val="22"/>
          <w:szCs w:val="22"/>
          <w:lang w:eastAsia="en-US"/>
        </w:rPr>
        <w:t xml:space="preserve"> a) Mean relative error and b) </w:t>
      </w:r>
      <w:r w:rsidRPr="00F35CCB" w:rsidR="00B35C5E">
        <w:rPr>
          <w:sz w:val="22"/>
          <w:szCs w:val="22"/>
          <w:lang w:eastAsia="en-US"/>
        </w:rPr>
        <w:t xml:space="preserve">mean-squared error </w:t>
      </w:r>
      <w:r w:rsidRPr="00F35CCB">
        <w:rPr>
          <w:sz w:val="22"/>
          <w:szCs w:val="22"/>
          <w:lang w:eastAsia="en-US"/>
        </w:rPr>
        <w:t xml:space="preserve">for </w:t>
      </w:r>
      <w:r w:rsidR="00133E99">
        <w:rPr>
          <w:sz w:val="22"/>
          <w:szCs w:val="22"/>
          <w:lang w:eastAsia="en-US"/>
        </w:rPr>
        <w:t xml:space="preserve">Random Forest (red), </w:t>
      </w:r>
      <w:proofErr w:type="spellStart"/>
      <w:r w:rsidR="00133E99">
        <w:rPr>
          <w:sz w:val="22"/>
          <w:szCs w:val="22"/>
          <w:lang w:eastAsia="en-US"/>
        </w:rPr>
        <w:t>XGBoost</w:t>
      </w:r>
      <w:proofErr w:type="spellEnd"/>
      <w:r w:rsidR="00133E99">
        <w:rPr>
          <w:sz w:val="22"/>
          <w:szCs w:val="22"/>
          <w:lang w:eastAsia="en-US"/>
        </w:rPr>
        <w:t xml:space="preserve"> (green), and </w:t>
      </w:r>
      <w:proofErr w:type="spellStart"/>
      <w:r w:rsidR="00133E99">
        <w:rPr>
          <w:sz w:val="22"/>
          <w:szCs w:val="22"/>
          <w:lang w:eastAsia="en-US"/>
        </w:rPr>
        <w:t>LightGBM</w:t>
      </w:r>
      <w:proofErr w:type="spellEnd"/>
      <w:r w:rsidR="00133E99">
        <w:rPr>
          <w:sz w:val="22"/>
          <w:szCs w:val="22"/>
          <w:lang w:eastAsia="en-US"/>
        </w:rPr>
        <w:t xml:space="preserve"> (blue)</w:t>
      </w:r>
      <w:r w:rsidRPr="00F35CCB" w:rsidR="00133E99">
        <w:rPr>
          <w:sz w:val="22"/>
          <w:szCs w:val="22"/>
          <w:lang w:eastAsia="en-US"/>
        </w:rPr>
        <w:t xml:space="preserve"> </w:t>
      </w:r>
      <w:r w:rsidR="00133E99">
        <w:rPr>
          <w:sz w:val="22"/>
          <w:szCs w:val="22"/>
          <w:lang w:eastAsia="en-US"/>
        </w:rPr>
        <w:t xml:space="preserve">models </w:t>
      </w:r>
      <w:r w:rsidRPr="00F35CCB" w:rsidR="00133E99">
        <w:rPr>
          <w:sz w:val="22"/>
          <w:szCs w:val="22"/>
          <w:lang w:eastAsia="en-US"/>
        </w:rPr>
        <w:t xml:space="preserve">fit on different feature subsets and missing data thresholds to perform </w:t>
      </w:r>
      <w:r w:rsidR="00892369">
        <w:rPr>
          <w:sz w:val="22"/>
          <w:szCs w:val="22"/>
          <w:lang w:eastAsia="en-US"/>
        </w:rPr>
        <w:t>country-level prediction</w:t>
      </w:r>
      <w:r w:rsidRPr="00F35CCB" w:rsidR="00133E99">
        <w:rPr>
          <w:sz w:val="22"/>
          <w:szCs w:val="22"/>
          <w:lang w:eastAsia="en-US"/>
        </w:rPr>
        <w:t>.</w:t>
      </w:r>
    </w:p>
    <w:p w:rsidRPr="00B17CB1" w:rsidR="00B17CB1" w:rsidP="00B17CB1" w:rsidRDefault="00B17CB1" w14:paraId="073311F3" w14:textId="77777777">
      <w:pPr>
        <w:rPr>
          <w:lang w:eastAsia="en-US"/>
        </w:rPr>
      </w:pPr>
    </w:p>
    <w:p w:rsidR="00585AE0" w:rsidP="00BB50F9" w:rsidRDefault="00A53848" w14:paraId="7CDC97A7" w14:textId="1CFB3330">
      <w:pPr>
        <w:pStyle w:val="Heading5"/>
      </w:pPr>
      <w:r>
        <w:t>5.</w:t>
      </w:r>
      <w:r w:rsidR="004C19CC">
        <w:t>4</w:t>
      </w:r>
      <w:r w:rsidR="0038072C">
        <w:t>3</w:t>
      </w:r>
      <w:r>
        <w:t xml:space="preserve">2: </w:t>
      </w:r>
      <w:r w:rsidR="00EE4A5A">
        <w:t>Forecasting</w:t>
      </w:r>
    </w:p>
    <w:p w:rsidR="00585AE0" w:rsidP="001B31FE" w:rsidRDefault="00585AE0" w14:paraId="27AD3AEC" w14:textId="3B9782ED">
      <w:pPr>
        <w:jc w:val="both"/>
        <w:rPr>
          <w:lang w:eastAsia="en-US"/>
        </w:rPr>
      </w:pPr>
      <w:proofErr w:type="spellStart"/>
      <w:r>
        <w:rPr>
          <w:lang w:eastAsia="en-US"/>
        </w:rPr>
        <w:t>LightGBM</w:t>
      </w:r>
      <w:proofErr w:type="spellEnd"/>
      <w:r>
        <w:rPr>
          <w:lang w:eastAsia="en-US"/>
        </w:rPr>
        <w:t xml:space="preserve"> models often had the highest MRE</w:t>
      </w:r>
      <w:r w:rsidR="00B35C5E">
        <w:rPr>
          <w:lang w:eastAsia="en-US"/>
        </w:rPr>
        <w:t>,</w:t>
      </w:r>
      <w:r>
        <w:rPr>
          <w:lang w:eastAsia="en-US"/>
        </w:rPr>
        <w:t xml:space="preserve"> and Random Forest models often had the lowest</w:t>
      </w:r>
      <w:r w:rsidR="00E15D49">
        <w:rPr>
          <w:lang w:eastAsia="en-US"/>
        </w:rPr>
        <w:t xml:space="preserve"> (Figure 23)</w:t>
      </w:r>
      <w:r>
        <w:rPr>
          <w:lang w:eastAsia="en-US"/>
        </w:rPr>
        <w:t>.</w:t>
      </w:r>
      <w:r w:rsidR="001B31FE">
        <w:rPr>
          <w:lang w:eastAsia="en-US"/>
        </w:rPr>
        <w:t xml:space="preserve"> </w:t>
      </w:r>
      <w:r w:rsidR="004A10EF">
        <w:rPr>
          <w:lang w:eastAsia="en-US"/>
        </w:rPr>
        <w:t xml:space="preserve">Unlike the scenario described above, the </w:t>
      </w:r>
      <w:proofErr w:type="spellStart"/>
      <w:r w:rsidR="004A10EF">
        <w:rPr>
          <w:lang w:eastAsia="en-US"/>
        </w:rPr>
        <w:t>XGBoost</w:t>
      </w:r>
      <w:proofErr w:type="spellEnd"/>
      <w:r w:rsidR="004A10EF">
        <w:rPr>
          <w:lang w:eastAsia="en-US"/>
        </w:rPr>
        <w:t xml:space="preserve"> models’ MRE</w:t>
      </w:r>
      <w:r w:rsidR="001B31FE">
        <w:rPr>
          <w:lang w:eastAsia="en-US"/>
        </w:rPr>
        <w:t xml:space="preserve"> standard deviation </w:t>
      </w:r>
      <w:r w:rsidR="004A10EF">
        <w:rPr>
          <w:lang w:eastAsia="en-US"/>
        </w:rPr>
        <w:t>did not indicate th</w:t>
      </w:r>
      <w:r w:rsidR="00EE3C2C">
        <w:rPr>
          <w:lang w:eastAsia="en-US"/>
        </w:rPr>
        <w:t>eir consistently having high performance on specific folds.</w:t>
      </w:r>
      <w:r w:rsidR="001B31FE">
        <w:rPr>
          <w:lang w:eastAsia="en-US"/>
        </w:rPr>
        <w:t xml:space="preserve"> </w:t>
      </w:r>
    </w:p>
    <w:p w:rsidR="00B35C5E" w:rsidP="001B31FE" w:rsidRDefault="00B35C5E" w14:paraId="1786D8AB" w14:textId="77777777">
      <w:pPr>
        <w:jc w:val="both"/>
        <w:rPr>
          <w:lang w:eastAsia="en-US"/>
        </w:rPr>
      </w:pPr>
    </w:p>
    <w:p w:rsidR="001A68DC" w:rsidP="00055E6E" w:rsidRDefault="00B35C5E" w14:paraId="39956430" w14:textId="681B321A">
      <w:pPr>
        <w:jc w:val="both"/>
        <w:rPr>
          <w:lang w:eastAsia="en-US"/>
        </w:rPr>
      </w:pPr>
      <w:proofErr w:type="spellStart"/>
      <w:r>
        <w:rPr>
          <w:lang w:eastAsia="en-US"/>
        </w:rPr>
        <w:t>XGBoost</w:t>
      </w:r>
      <w:proofErr w:type="spellEnd"/>
      <w:r>
        <w:rPr>
          <w:lang w:eastAsia="en-US"/>
        </w:rPr>
        <w:t xml:space="preserve"> models trained for </w:t>
      </w:r>
      <w:r w:rsidR="00EE4A5A">
        <w:rPr>
          <w:lang w:eastAsia="en-US"/>
        </w:rPr>
        <w:t>forecasting</w:t>
      </w:r>
      <w:r>
        <w:rPr>
          <w:lang w:eastAsia="en-US"/>
        </w:rPr>
        <w:t xml:space="preserve"> had either the highest or second-highest MSE, with the former occurring more consistently. Th</w:t>
      </w:r>
      <w:r w:rsidR="008B0AC1">
        <w:rPr>
          <w:lang w:eastAsia="en-US"/>
        </w:rPr>
        <w:t>e</w:t>
      </w:r>
      <w:r>
        <w:rPr>
          <w:lang w:eastAsia="en-US"/>
        </w:rPr>
        <w:t xml:space="preserve"> </w:t>
      </w:r>
      <w:proofErr w:type="spellStart"/>
      <w:r>
        <w:rPr>
          <w:lang w:eastAsia="en-US"/>
        </w:rPr>
        <w:t>LightGBM</w:t>
      </w:r>
      <w:proofErr w:type="spellEnd"/>
      <w:r>
        <w:rPr>
          <w:lang w:eastAsia="en-US"/>
        </w:rPr>
        <w:t xml:space="preserve"> and Random Forest models performed similarly, with strong overlap in their standard deviations.</w:t>
      </w:r>
    </w:p>
    <w:p w:rsidR="00BB50F9" w:rsidP="00055E6E" w:rsidRDefault="00BB50F9" w14:paraId="53106001" w14:textId="77777777">
      <w:pPr>
        <w:jc w:val="both"/>
        <w:rPr>
          <w:lang w:eastAsia="en-US"/>
        </w:rPr>
      </w:pPr>
    </w:p>
    <w:p w:rsidR="00BB50F9" w:rsidP="00055E6E" w:rsidRDefault="00BB50F9" w14:paraId="4CF04C65" w14:textId="499FC4F7">
      <w:pPr>
        <w:jc w:val="both"/>
        <w:rPr>
          <w:lang w:eastAsia="en-US"/>
        </w:rPr>
      </w:pPr>
      <w:r>
        <w:rPr>
          <w:lang w:eastAsia="en-US"/>
        </w:rPr>
        <w:t>Thus, no single model type consistently had the lowest error across both MRE and MSE (Figure 2</w:t>
      </w:r>
      <w:r w:rsidR="00E15D49">
        <w:rPr>
          <w:lang w:eastAsia="en-US"/>
        </w:rPr>
        <w:t>3</w:t>
      </w:r>
      <w:r>
        <w:rPr>
          <w:lang w:eastAsia="en-US"/>
        </w:rPr>
        <w:t xml:space="preserve">). </w:t>
      </w:r>
      <w:r w:rsidR="00A870BD">
        <w:rPr>
          <w:lang w:eastAsia="en-US"/>
        </w:rPr>
        <w:t xml:space="preserve">While Random Forest models more consistently had lower MRE scores, </w:t>
      </w:r>
      <w:r w:rsidR="002903E9">
        <w:rPr>
          <w:lang w:eastAsia="en-US"/>
        </w:rPr>
        <w:t>they</w:t>
      </w:r>
      <w:r w:rsidR="00A870BD">
        <w:rPr>
          <w:lang w:eastAsia="en-US"/>
        </w:rPr>
        <w:t xml:space="preserve"> had similar MSE performance to the </w:t>
      </w:r>
      <w:proofErr w:type="spellStart"/>
      <w:r w:rsidR="00A870BD">
        <w:rPr>
          <w:lang w:eastAsia="en-US"/>
        </w:rPr>
        <w:t>LightGBM</w:t>
      </w:r>
      <w:proofErr w:type="spellEnd"/>
      <w:r w:rsidR="00A870BD">
        <w:rPr>
          <w:lang w:eastAsia="en-US"/>
        </w:rPr>
        <w:t xml:space="preserve"> models, indicating </w:t>
      </w:r>
      <w:r w:rsidR="002903E9">
        <w:rPr>
          <w:lang w:eastAsia="en-US"/>
        </w:rPr>
        <w:t>their</w:t>
      </w:r>
      <w:r w:rsidR="00A870BD">
        <w:rPr>
          <w:lang w:eastAsia="en-US"/>
        </w:rPr>
        <w:t xml:space="preserve"> potential susceptibility to outliers.</w:t>
      </w:r>
    </w:p>
    <w:p w:rsidR="00A30974" w:rsidP="00055E6E" w:rsidRDefault="00A30974" w14:paraId="6C7A5804" w14:textId="77777777">
      <w:pPr>
        <w:jc w:val="both"/>
        <w:rPr>
          <w:lang w:eastAsia="en-US"/>
        </w:rPr>
      </w:pPr>
    </w:p>
    <w:p w:rsidR="00F35CCB" w:rsidP="00F35CCB" w:rsidRDefault="00850251" w14:paraId="10EF32A1" w14:textId="61443725">
      <w:pPr>
        <w:jc w:val="center"/>
        <w:rPr>
          <w:lang w:eastAsia="en-US"/>
        </w:rPr>
      </w:pPr>
      <w:r>
        <w:rPr>
          <w:noProof/>
          <w14:ligatures w14:val="standardContextual"/>
        </w:rPr>
        <mc:AlternateContent>
          <mc:Choice Requires="wps">
            <w:drawing>
              <wp:anchor distT="0" distB="0" distL="114300" distR="114300" simplePos="0" relativeHeight="251658254" behindDoc="0" locked="0" layoutInCell="1" allowOverlap="1" wp14:anchorId="1AC2BCA6" wp14:editId="7206067B">
                <wp:simplePos x="0" y="0"/>
                <wp:positionH relativeFrom="column">
                  <wp:posOffset>-69369</wp:posOffset>
                </wp:positionH>
                <wp:positionV relativeFrom="paragraph">
                  <wp:posOffset>119380</wp:posOffset>
                </wp:positionV>
                <wp:extent cx="338400" cy="323133"/>
                <wp:effectExtent l="0" t="0" r="0" b="0"/>
                <wp:wrapNone/>
                <wp:docPr id="75090631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04BA9741"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2305A6">
              <v:shape id="_x0000_s1050" style="position:absolute;left:0;text-align:left;margin-left:-5.45pt;margin-top:9.4pt;width:26.65pt;height:25.4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staA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" w14:anchorId="1AC2BCA6">
                <v:textbox>
                  <w:txbxContent>
                    <w:p w:rsidR="00B54BB6" w:rsidP="00B54BB6" w:rsidRDefault="00B54BB6" w14:paraId="36A2F4B4" w14:textId="77777777">
                      <w:r>
                        <w:t>a)</w:t>
                      </w:r>
                    </w:p>
                  </w:txbxContent>
                </v:textbox>
              </v:shape>
            </w:pict>
          </mc:Fallback>
        </mc:AlternateContent>
      </w:r>
      <w:r w:rsidRPr="00850251">
        <w:rPr>
          <w:noProof/>
          <w:lang w:eastAsia="en-US"/>
        </w:rPr>
        <w:drawing>
          <wp:inline distT="0" distB="0" distL="0" distR="0" wp14:anchorId="7C41C70D" wp14:editId="0FD4F3DE">
            <wp:extent cx="5383898" cy="2672861"/>
            <wp:effectExtent l="0" t="0" r="1270" b="0"/>
            <wp:docPr id="6854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2576" name=""/>
                    <pic:cNvPicPr/>
                  </pic:nvPicPr>
                  <pic:blipFill>
                    <a:blip r:embed="rId39"/>
                    <a:stretch>
                      <a:fillRect/>
                    </a:stretch>
                  </pic:blipFill>
                  <pic:spPr>
                    <a:xfrm>
                      <a:off x="0" y="0"/>
                      <a:ext cx="5453271" cy="2707301"/>
                    </a:xfrm>
                    <a:prstGeom prst="rect">
                      <a:avLst/>
                    </a:prstGeom>
                  </pic:spPr>
                </pic:pic>
              </a:graphicData>
            </a:graphic>
          </wp:inline>
        </w:drawing>
      </w:r>
    </w:p>
    <w:p w:rsidRPr="00B35C5E" w:rsidR="001B31FE" w:rsidP="006B3EBF" w:rsidRDefault="00055E6E" w14:paraId="494015C8" w14:textId="1104806E">
      <w:pPr>
        <w:jc w:val="center"/>
        <w:rPr>
          <w:lang w:eastAsia="en-US"/>
        </w:rPr>
      </w:pPr>
      <w:r>
        <w:rPr>
          <w:noProof/>
          <w14:ligatures w14:val="standardContextual"/>
        </w:rPr>
        <mc:AlternateContent>
          <mc:Choice Requires="wps">
            <w:drawing>
              <wp:anchor distT="0" distB="0" distL="114300" distR="114300" simplePos="0" relativeHeight="251658255" behindDoc="0" locked="0" layoutInCell="1" allowOverlap="1" wp14:anchorId="3C364DE9" wp14:editId="7EF62938">
                <wp:simplePos x="0" y="0"/>
                <wp:positionH relativeFrom="column">
                  <wp:posOffset>32336</wp:posOffset>
                </wp:positionH>
                <wp:positionV relativeFrom="paragraph">
                  <wp:posOffset>60325</wp:posOffset>
                </wp:positionV>
                <wp:extent cx="338400" cy="323133"/>
                <wp:effectExtent l="0" t="0" r="0" b="0"/>
                <wp:wrapNone/>
                <wp:docPr id="174037777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4BB6" w:rsidP="00B54BB6" w:rsidRDefault="00B54BB6" w14:paraId="0C832675" w14:textId="03234E1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E6E11D">
              <v:shape id="_x0000_s1051" style="position:absolute;left:0;text-align:left;margin-left:2.55pt;margin-top:4.75pt;width:26.65pt;height:25.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" w14:anchorId="3C364DE9">
                <v:textbox>
                  <w:txbxContent>
                    <w:p w:rsidR="00B54BB6" w:rsidP="00B54BB6" w:rsidRDefault="00B54BB6" w14:paraId="02DCADBB" w14:textId="03234E18">
                      <w:r>
                        <w:t>b)</w:t>
                      </w:r>
                    </w:p>
                  </w:txbxContent>
                </v:textbox>
              </v:shape>
            </w:pict>
          </mc:Fallback>
        </mc:AlternateContent>
      </w:r>
      <w:r w:rsidRPr="006B3EBF" w:rsidR="006B3EBF">
        <w:rPr>
          <w:noProof/>
          <w:lang w:eastAsia="en-US"/>
        </w:rPr>
        <w:drawing>
          <wp:inline distT="0" distB="0" distL="0" distR="0" wp14:anchorId="471A5F10" wp14:editId="07017CEB">
            <wp:extent cx="4986624" cy="2478949"/>
            <wp:effectExtent l="0" t="0" r="5080" b="0"/>
            <wp:docPr id="57851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4110" name=""/>
                    <pic:cNvPicPr/>
                  </pic:nvPicPr>
                  <pic:blipFill>
                    <a:blip r:embed="rId40"/>
                    <a:stretch>
                      <a:fillRect/>
                    </a:stretch>
                  </pic:blipFill>
                  <pic:spPr>
                    <a:xfrm>
                      <a:off x="0" y="0"/>
                      <a:ext cx="5049114" cy="2510014"/>
                    </a:xfrm>
                    <a:prstGeom prst="rect">
                      <a:avLst/>
                    </a:prstGeom>
                  </pic:spPr>
                </pic:pic>
              </a:graphicData>
            </a:graphic>
          </wp:inline>
        </w:drawing>
      </w:r>
    </w:p>
    <w:p w:rsidRPr="00F35CCB" w:rsidR="00B17CB1" w:rsidP="00E579D6" w:rsidRDefault="00B17CB1" w14:paraId="72CF44A5" w14:textId="643360A1">
      <w:pPr>
        <w:jc w:val="both"/>
        <w:rPr>
          <w:sz w:val="22"/>
          <w:szCs w:val="22"/>
          <w:lang w:eastAsia="en-US"/>
        </w:rPr>
      </w:pPr>
      <w:r w:rsidRPr="00F35CCB">
        <w:rPr>
          <w:b/>
          <w:bCs/>
          <w:sz w:val="22"/>
          <w:szCs w:val="22"/>
          <w:lang w:eastAsia="en-US"/>
        </w:rPr>
        <w:t>Figure 2</w:t>
      </w:r>
      <w:r w:rsidR="00150CF5">
        <w:rPr>
          <w:b/>
          <w:bCs/>
          <w:sz w:val="22"/>
          <w:szCs w:val="22"/>
          <w:lang w:eastAsia="en-US"/>
        </w:rPr>
        <w:t>3</w:t>
      </w:r>
      <w:r w:rsidRPr="00F35CCB">
        <w:rPr>
          <w:b/>
          <w:bCs/>
          <w:sz w:val="22"/>
          <w:szCs w:val="22"/>
          <w:lang w:eastAsia="en-US"/>
        </w:rPr>
        <w:t>:</w:t>
      </w:r>
      <w:r w:rsidRPr="00F35CCB">
        <w:rPr>
          <w:sz w:val="22"/>
          <w:szCs w:val="22"/>
          <w:lang w:eastAsia="en-US"/>
        </w:rPr>
        <w:t xml:space="preserve"> a) Mean relative error and b) </w:t>
      </w:r>
      <w:r w:rsidRPr="00F35CCB" w:rsidR="00B35C5E">
        <w:rPr>
          <w:sz w:val="22"/>
          <w:szCs w:val="22"/>
          <w:lang w:eastAsia="en-US"/>
        </w:rPr>
        <w:t>mean-squared error</w:t>
      </w:r>
      <w:r w:rsidRPr="00F35CCB">
        <w:rPr>
          <w:sz w:val="22"/>
          <w:szCs w:val="22"/>
          <w:lang w:eastAsia="en-US"/>
        </w:rPr>
        <w:t xml:space="preserve"> for </w:t>
      </w:r>
      <w:r w:rsidR="005E1BB9">
        <w:rPr>
          <w:sz w:val="22"/>
          <w:szCs w:val="22"/>
          <w:lang w:eastAsia="en-US"/>
        </w:rPr>
        <w:t xml:space="preserve">Random Forest (red), </w:t>
      </w:r>
      <w:proofErr w:type="spellStart"/>
      <w:r w:rsidR="005E1BB9">
        <w:rPr>
          <w:sz w:val="22"/>
          <w:szCs w:val="22"/>
          <w:lang w:eastAsia="en-US"/>
        </w:rPr>
        <w:t>XGBoost</w:t>
      </w:r>
      <w:proofErr w:type="spellEnd"/>
      <w:r w:rsidR="005E1BB9">
        <w:rPr>
          <w:sz w:val="22"/>
          <w:szCs w:val="22"/>
          <w:lang w:eastAsia="en-US"/>
        </w:rPr>
        <w:t xml:space="preserve"> (green), and </w:t>
      </w:r>
      <w:proofErr w:type="spellStart"/>
      <w:r w:rsidR="005E1BB9">
        <w:rPr>
          <w:sz w:val="22"/>
          <w:szCs w:val="22"/>
          <w:lang w:eastAsia="en-US"/>
        </w:rPr>
        <w:t>LightGBM</w:t>
      </w:r>
      <w:proofErr w:type="spellEnd"/>
      <w:r w:rsidR="005E1BB9">
        <w:rPr>
          <w:sz w:val="22"/>
          <w:szCs w:val="22"/>
          <w:lang w:eastAsia="en-US"/>
        </w:rPr>
        <w:t xml:space="preserve"> (blue)</w:t>
      </w:r>
      <w:r w:rsidRPr="00F35CCB">
        <w:rPr>
          <w:sz w:val="22"/>
          <w:szCs w:val="22"/>
          <w:lang w:eastAsia="en-US"/>
        </w:rPr>
        <w:t xml:space="preserve"> </w:t>
      </w:r>
      <w:r w:rsidR="00133E99">
        <w:rPr>
          <w:sz w:val="22"/>
          <w:szCs w:val="22"/>
          <w:lang w:eastAsia="en-US"/>
        </w:rPr>
        <w:t xml:space="preserve">models </w:t>
      </w:r>
      <w:r w:rsidRPr="00F35CCB">
        <w:rPr>
          <w:sz w:val="22"/>
          <w:szCs w:val="22"/>
          <w:lang w:eastAsia="en-US"/>
        </w:rPr>
        <w:t xml:space="preserve">fit on different feature subsets and missing data thresholds </w:t>
      </w:r>
      <w:r w:rsidRPr="00F35CCB" w:rsidR="00F40211">
        <w:rPr>
          <w:sz w:val="22"/>
          <w:szCs w:val="22"/>
          <w:lang w:eastAsia="en-US"/>
        </w:rPr>
        <w:t>to perform</w:t>
      </w:r>
      <w:r w:rsidRPr="00F35CCB">
        <w:rPr>
          <w:sz w:val="22"/>
          <w:szCs w:val="22"/>
          <w:lang w:eastAsia="en-US"/>
        </w:rPr>
        <w:t xml:space="preserve"> </w:t>
      </w:r>
      <w:r w:rsidRPr="00F35CCB" w:rsidR="00EE4A5A">
        <w:rPr>
          <w:sz w:val="22"/>
          <w:szCs w:val="22"/>
          <w:lang w:eastAsia="en-US"/>
        </w:rPr>
        <w:t>forecasting</w:t>
      </w:r>
      <w:r w:rsidRPr="00F35CCB">
        <w:rPr>
          <w:sz w:val="22"/>
          <w:szCs w:val="22"/>
          <w:lang w:eastAsia="en-US"/>
        </w:rPr>
        <w:t>.</w:t>
      </w:r>
    </w:p>
    <w:p w:rsidRPr="0070750D" w:rsidR="00E579D6" w:rsidP="00E579D6" w:rsidRDefault="00E579D6" w14:paraId="0594DACE" w14:textId="77777777">
      <w:pPr>
        <w:jc w:val="both"/>
        <w:rPr>
          <w:lang w:eastAsia="en-US"/>
        </w:rPr>
      </w:pPr>
    </w:p>
    <w:p w:rsidR="0070750D" w:rsidP="0072291C" w:rsidRDefault="0070750D" w14:paraId="794C9870" w14:textId="2C960E78">
      <w:pPr>
        <w:pStyle w:val="Heading3"/>
        <w:jc w:val="both"/>
      </w:pPr>
      <w:r>
        <w:t>5.</w:t>
      </w:r>
      <w:r w:rsidR="004C19CC">
        <w:t>5</w:t>
      </w:r>
      <w:r>
        <w:t xml:space="preserve"> </w:t>
      </w:r>
      <w:r w:rsidR="00F55DD1">
        <w:t xml:space="preserve">Performance </w:t>
      </w:r>
      <w:r w:rsidR="006E3FED">
        <w:t xml:space="preserve">of </w:t>
      </w:r>
      <w:r w:rsidR="00E579D6">
        <w:t>Stacking and Voting E</w:t>
      </w:r>
      <w:r>
        <w:t>nsemble</w:t>
      </w:r>
      <w:r w:rsidR="00F55DD1">
        <w:t>s</w:t>
      </w:r>
      <w:r w:rsidR="0072291C">
        <w:t xml:space="preserve"> </w:t>
      </w:r>
      <w:r w:rsidR="006E3FED">
        <w:t xml:space="preserve">that </w:t>
      </w:r>
      <w:r w:rsidR="0072291C">
        <w:t>Combine</w:t>
      </w:r>
      <w:r w:rsidR="006E3FED">
        <w:t>d</w:t>
      </w:r>
      <w:r w:rsidR="0072291C">
        <w:t xml:space="preserve"> Predictions from the Base Estimators Trained on Various Input Datasets</w:t>
      </w:r>
    </w:p>
    <w:p w:rsidR="00131A59" w:rsidP="00131A59" w:rsidRDefault="00892369" w14:paraId="78D4111C" w14:textId="6BE05B25">
      <w:pPr>
        <w:jc w:val="both"/>
        <w:rPr>
          <w:lang w:eastAsia="en-US"/>
        </w:rPr>
      </w:pPr>
      <w:r>
        <w:rPr>
          <w:lang w:eastAsia="en-US"/>
        </w:rPr>
        <w:t>The observation that no single model type consistently had the highest performance</w:t>
      </w:r>
      <w:r w:rsidR="002903E9">
        <w:rPr>
          <w:lang w:eastAsia="en-US"/>
        </w:rPr>
        <w:t xml:space="preserve"> motivated experimentation </w:t>
      </w:r>
      <w:r w:rsidR="00A63EB6">
        <w:rPr>
          <w:lang w:eastAsia="en-US"/>
        </w:rPr>
        <w:t>into</w:t>
      </w:r>
      <w:r w:rsidR="002903E9">
        <w:rPr>
          <w:lang w:eastAsia="en-US"/>
        </w:rPr>
        <w:t xml:space="preserve"> us</w:t>
      </w:r>
      <w:r w:rsidR="006D0EAA">
        <w:rPr>
          <w:lang w:eastAsia="en-US"/>
        </w:rPr>
        <w:t>e of</w:t>
      </w:r>
      <w:r w:rsidR="00B35C5E">
        <w:rPr>
          <w:lang w:eastAsia="en-US"/>
        </w:rPr>
        <w:t xml:space="preserve"> a stacking or voting ensemble to combine </w:t>
      </w:r>
      <w:r w:rsidR="00D46BD4">
        <w:rPr>
          <w:lang w:eastAsia="en-US"/>
        </w:rPr>
        <w:t xml:space="preserve">predictions from </w:t>
      </w:r>
      <w:r w:rsidR="00B35C5E">
        <w:rPr>
          <w:lang w:eastAsia="en-US"/>
        </w:rPr>
        <w:t xml:space="preserve">Random Forest, </w:t>
      </w:r>
      <w:proofErr w:type="spellStart"/>
      <w:r w:rsidR="00B35C5E">
        <w:rPr>
          <w:lang w:eastAsia="en-US"/>
        </w:rPr>
        <w:t>XGBoost</w:t>
      </w:r>
      <w:proofErr w:type="spellEnd"/>
      <w:r w:rsidR="00B35C5E">
        <w:rPr>
          <w:lang w:eastAsia="en-US"/>
        </w:rPr>
        <w:t xml:space="preserve">, and </w:t>
      </w:r>
      <w:proofErr w:type="spellStart"/>
      <w:r w:rsidR="00B35C5E">
        <w:rPr>
          <w:lang w:eastAsia="en-US"/>
        </w:rPr>
        <w:t>LightGBM</w:t>
      </w:r>
      <w:proofErr w:type="spellEnd"/>
      <w:r w:rsidR="00B35C5E">
        <w:rPr>
          <w:lang w:eastAsia="en-US"/>
        </w:rPr>
        <w:t xml:space="preserve"> models</w:t>
      </w:r>
      <w:r w:rsidR="00A63EB6">
        <w:rPr>
          <w:lang w:eastAsia="en-US"/>
        </w:rPr>
        <w:t xml:space="preserve"> trained on the various input datasets</w:t>
      </w:r>
      <w:r w:rsidR="00434914">
        <w:rPr>
          <w:lang w:eastAsia="en-US"/>
        </w:rPr>
        <w:t xml:space="preserve"> (overviewed in Figure </w:t>
      </w:r>
      <w:r w:rsidR="00F96DED">
        <w:rPr>
          <w:lang w:eastAsia="en-US"/>
        </w:rPr>
        <w:t>3c)</w:t>
      </w:r>
      <w:r w:rsidR="00A63EB6">
        <w:rPr>
          <w:lang w:eastAsia="en-US"/>
        </w:rPr>
        <w:t xml:space="preserve">. </w:t>
      </w:r>
      <w:r w:rsidR="00EE554C">
        <w:rPr>
          <w:lang w:eastAsia="en-US"/>
        </w:rPr>
        <w:t>These models were referred to as “base estimators” from this point forward.</w:t>
      </w:r>
      <w:r w:rsidRPr="006E3FED" w:rsidR="006E3FED">
        <w:rPr>
          <w:lang w:eastAsia="en-US"/>
        </w:rPr>
        <w:t xml:space="preserve"> </w:t>
      </w:r>
      <w:r w:rsidR="001F55F7">
        <w:rPr>
          <w:lang w:eastAsia="en-US"/>
        </w:rPr>
        <w:t>As a note, the Random Forest Stacking Ensemble was fit on the predictions of 300 base estimators. In contrast, the Random Forest models detailed above were base estimators fit on feature data.</w:t>
      </w:r>
    </w:p>
    <w:p w:rsidR="00E579D6" w:rsidP="00E579D6" w:rsidRDefault="00E579D6" w14:paraId="3B6601FD" w14:textId="77777777">
      <w:pPr>
        <w:jc w:val="both"/>
        <w:rPr>
          <w:lang w:eastAsia="en-US"/>
        </w:rPr>
      </w:pPr>
    </w:p>
    <w:p w:rsidR="0090055A" w:rsidP="0070750D" w:rsidRDefault="0090055A" w14:paraId="0A535B6A" w14:textId="41EB3777">
      <w:pPr>
        <w:pStyle w:val="Heading4"/>
      </w:pPr>
      <w:r>
        <w:t>5.</w:t>
      </w:r>
      <w:r w:rsidR="004C19CC">
        <w:t>5</w:t>
      </w:r>
      <w:r>
        <w:t xml:space="preserve">1 Stacking </w:t>
      </w:r>
      <w:r w:rsidR="003B4CE2">
        <w:t>and</w:t>
      </w:r>
      <w:r>
        <w:t xml:space="preserve"> Voting Ensemble</w:t>
      </w:r>
      <w:r w:rsidR="003B4CE2">
        <w:t xml:space="preserve"> Performance</w:t>
      </w:r>
      <w:r w:rsidR="009C35E6">
        <w:t xml:space="preserve"> When Trained</w:t>
      </w:r>
      <w:r>
        <w:t xml:space="preserve"> </w:t>
      </w:r>
      <w:r w:rsidR="003B4CE2">
        <w:t>on</w:t>
      </w:r>
      <w:r>
        <w:t xml:space="preserve"> All Base </w:t>
      </w:r>
      <w:r w:rsidR="003B4CE2">
        <w:t>Estimators</w:t>
      </w:r>
      <w:r>
        <w:t xml:space="preserve"> </w:t>
      </w:r>
    </w:p>
    <w:p w:rsidRPr="00D632E6" w:rsidR="00D632E6" w:rsidP="002B4447" w:rsidRDefault="00341592" w14:paraId="7CF56887" w14:textId="4BF76F85">
      <w:pPr>
        <w:jc w:val="both"/>
        <w:rPr>
          <w:lang w:eastAsia="en-US"/>
        </w:rPr>
      </w:pPr>
      <w:r>
        <w:rPr>
          <w:lang w:eastAsia="en-US"/>
        </w:rPr>
        <w:t>Voting and stacking ensemble performance was measured according to Section 4.422, with their RMSE, MAE, and R</w:t>
      </w:r>
      <w:r>
        <w:rPr>
          <w:vertAlign w:val="superscript"/>
          <w:lang w:eastAsia="en-US"/>
        </w:rPr>
        <w:t>2</w:t>
      </w:r>
      <w:r>
        <w:rPr>
          <w:lang w:eastAsia="en-US"/>
        </w:rPr>
        <w:t xml:space="preserve"> scores reported in Appendices 9.311 and 9.312. </w:t>
      </w:r>
    </w:p>
    <w:p w:rsidR="00087001" w:rsidP="00087001" w:rsidRDefault="00341592" w14:paraId="10CABA22" w14:textId="77163396">
      <w:pPr>
        <w:pStyle w:val="Heading5"/>
      </w:pPr>
      <w:r>
        <w:t>5.</w:t>
      </w:r>
      <w:r w:rsidR="004C19CC">
        <w:t>5</w:t>
      </w:r>
      <w:r>
        <w:t>11: Country-Level Prediction</w:t>
      </w:r>
    </w:p>
    <w:p w:rsidR="00F37CEA" w:rsidP="009B6D79" w:rsidRDefault="00087001" w14:paraId="5EA17D4B" w14:textId="6C05746B">
      <w:pPr>
        <w:jc w:val="both"/>
      </w:pPr>
      <w:r>
        <w:t>The stacking and voting ensemble models trained for country-level prediction achieved MRE scores between 0.07 and 0.3</w:t>
      </w:r>
      <w:r w:rsidR="00241378">
        <w:t>3</w:t>
      </w:r>
      <w:r w:rsidR="00A811BA">
        <w:t xml:space="preserve"> (Figure 2</w:t>
      </w:r>
      <w:r w:rsidR="00150CF5">
        <w:t>4</w:t>
      </w:r>
      <w:r w:rsidR="005F2B24">
        <w:t>a</w:t>
      </w:r>
      <w:r w:rsidR="00A811BA">
        <w:t>)</w:t>
      </w:r>
      <w:r>
        <w:t xml:space="preserve">. </w:t>
      </w:r>
      <w:r w:rsidR="00664388">
        <w:t>The</w:t>
      </w:r>
      <w:r w:rsidR="00241378">
        <w:t xml:space="preserve"> Random Forest Stacking Ensemble</w:t>
      </w:r>
      <w:r w:rsidR="00664388">
        <w:t xml:space="preserve"> achieved the lowest MRE score while the </w:t>
      </w:r>
      <w:r w:rsidR="000F069F">
        <w:t>SVM Stacking Ensemble</w:t>
      </w:r>
      <w:r w:rsidR="00664388">
        <w:t xml:space="preserve"> had the highest. </w:t>
      </w:r>
      <w:r w:rsidR="00A811BA">
        <w:t xml:space="preserve">The stacking and voting ensembles had MSE scores between </w:t>
      </w:r>
      <w:r w:rsidR="00BB6BD2">
        <w:t>2,1</w:t>
      </w:r>
      <w:r w:rsidR="00493CAE">
        <w:t>61</w:t>
      </w:r>
      <w:r w:rsidR="00BB6BD2">
        <w:t xml:space="preserve"> and 7,100</w:t>
      </w:r>
      <w:r w:rsidR="002B4447">
        <w:t xml:space="preserve"> (Figure 2</w:t>
      </w:r>
      <w:r w:rsidR="00150CF5">
        <w:t>4</w:t>
      </w:r>
      <w:r w:rsidR="002B4447">
        <w:t>b)</w:t>
      </w:r>
      <w:r w:rsidR="00442AD9">
        <w:t xml:space="preserve">, where the Elastic Net Stacking Ensemble had the lowest MSE while the Voting Ensemble had the highest. </w:t>
      </w:r>
    </w:p>
    <w:p w:rsidR="001A3893" w:rsidP="009B6D79" w:rsidRDefault="001A3893" w14:paraId="25AC86E8" w14:textId="77777777">
      <w:pPr>
        <w:jc w:val="both"/>
      </w:pPr>
    </w:p>
    <w:p w:rsidRPr="00340AC8" w:rsidR="002B4447" w:rsidP="009B6D79" w:rsidRDefault="001A3893" w14:paraId="79CD1DB4" w14:textId="6ADD6AD8">
      <w:pPr>
        <w:jc w:val="both"/>
        <w:rPr>
          <w:lang w:eastAsia="en-US"/>
        </w:rPr>
      </w:pPr>
      <w:r>
        <w:rPr>
          <w:lang w:eastAsia="en-US"/>
        </w:rPr>
        <w:t xml:space="preserve">The </w:t>
      </w:r>
      <w:r w:rsidR="00DA65FC">
        <w:rPr>
          <w:lang w:eastAsia="en-US"/>
        </w:rPr>
        <w:t xml:space="preserve">Random Forest Stacking Ensemble’s MSE </w:t>
      </w:r>
      <w:r w:rsidR="00E64B26">
        <w:rPr>
          <w:lang w:eastAsia="en-US"/>
        </w:rPr>
        <w:t>was approximatel</w:t>
      </w:r>
      <w:r w:rsidR="001636B3">
        <w:rPr>
          <w:lang w:eastAsia="en-US"/>
        </w:rPr>
        <w:t>y 1.3 times greater than</w:t>
      </w:r>
      <w:r w:rsidR="00DA65FC">
        <w:rPr>
          <w:lang w:eastAsia="en-US"/>
        </w:rPr>
        <w:t xml:space="preserve"> the </w:t>
      </w:r>
      <w:r>
        <w:rPr>
          <w:lang w:eastAsia="en-US"/>
        </w:rPr>
        <w:t>Elastic Net Stacking Ensembl</w:t>
      </w:r>
      <w:r w:rsidR="00DA65FC">
        <w:rPr>
          <w:lang w:eastAsia="en-US"/>
        </w:rPr>
        <w:t>e</w:t>
      </w:r>
      <w:r w:rsidR="009B2BFD">
        <w:rPr>
          <w:lang w:eastAsia="en-US"/>
        </w:rPr>
        <w:t>’s MSE</w:t>
      </w:r>
      <w:r w:rsidR="001636B3">
        <w:rPr>
          <w:lang w:eastAsia="en-US"/>
        </w:rPr>
        <w:t xml:space="preserve"> (1,689</w:t>
      </w:r>
      <w:r w:rsidR="00DA65FC">
        <w:rPr>
          <w:lang w:eastAsia="en-US"/>
        </w:rPr>
        <w:t xml:space="preserve"> </w:t>
      </w:r>
      <w:r w:rsidR="001636B3">
        <w:rPr>
          <w:lang w:eastAsia="en-US"/>
        </w:rPr>
        <w:t xml:space="preserve">versus </w:t>
      </w:r>
      <w:r w:rsidR="00493CAE">
        <w:rPr>
          <w:lang w:eastAsia="en-US"/>
        </w:rPr>
        <w:t>2,161). In contrast,</w:t>
      </w:r>
      <w:r>
        <w:rPr>
          <w:lang w:eastAsia="en-US"/>
        </w:rPr>
        <w:t xml:space="preserve"> the Random Forest Stacking Ensemble</w:t>
      </w:r>
      <w:r w:rsidR="00493CAE">
        <w:rPr>
          <w:lang w:eastAsia="en-US"/>
        </w:rPr>
        <w:t xml:space="preserve">’s </w:t>
      </w:r>
      <w:r>
        <w:rPr>
          <w:lang w:eastAsia="en-US"/>
        </w:rPr>
        <w:t xml:space="preserve">MRE </w:t>
      </w:r>
      <w:r w:rsidR="00493CAE">
        <w:rPr>
          <w:lang w:eastAsia="en-US"/>
        </w:rPr>
        <w:t>was roughly</w:t>
      </w:r>
      <w:r w:rsidR="0031220E">
        <w:rPr>
          <w:lang w:eastAsia="en-US"/>
        </w:rPr>
        <w:t xml:space="preserve"> 2.8 times</w:t>
      </w:r>
      <w:r>
        <w:rPr>
          <w:lang w:eastAsia="en-US"/>
        </w:rPr>
        <w:t xml:space="preserve"> </w:t>
      </w:r>
      <w:r w:rsidR="0031220E">
        <w:rPr>
          <w:lang w:eastAsia="en-US"/>
        </w:rPr>
        <w:t>smaller</w:t>
      </w:r>
      <w:r>
        <w:rPr>
          <w:lang w:eastAsia="en-US"/>
        </w:rPr>
        <w:t xml:space="preserve"> than the Elastic Net Stacking Ensemble</w:t>
      </w:r>
      <w:r w:rsidR="0031220E">
        <w:rPr>
          <w:lang w:eastAsia="en-US"/>
        </w:rPr>
        <w:t>’s MRE</w:t>
      </w:r>
      <w:r>
        <w:rPr>
          <w:lang w:eastAsia="en-US"/>
        </w:rPr>
        <w:t xml:space="preserve"> (</w:t>
      </w:r>
      <w:r w:rsidR="0031220E">
        <w:rPr>
          <w:lang w:eastAsia="en-US"/>
        </w:rPr>
        <w:t xml:space="preserve">0.07 versus </w:t>
      </w:r>
      <w:r>
        <w:rPr>
          <w:lang w:eastAsia="en-US"/>
        </w:rPr>
        <w:t>0.</w:t>
      </w:r>
      <w:r w:rsidR="00FE1709">
        <w:rPr>
          <w:lang w:eastAsia="en-US"/>
        </w:rPr>
        <w:t>19</w:t>
      </w:r>
      <w:r>
        <w:rPr>
          <w:lang w:eastAsia="en-US"/>
        </w:rPr>
        <w:t xml:space="preserve">). Thus, the </w:t>
      </w:r>
      <w:r w:rsidR="0031220E">
        <w:rPr>
          <w:lang w:eastAsia="en-US"/>
        </w:rPr>
        <w:t>benefit of using the Random Forest Stacking Ensemble to reduce MRE was greater than the benefit of using the Elastic Net Stacking Ensemble to reduce MSE. Additionally, MRE provides a better holistic understanding model of model performance, while MSE tends to exaggerate outliers</w:t>
      </w:r>
      <w:r w:rsidR="00DD0E7B">
        <w:rPr>
          <w:lang w:eastAsia="en-US"/>
        </w:rPr>
        <w:t xml:space="preserve">, indicating the Random Forest Stacking Ensemble had better performance on the </w:t>
      </w:r>
      <w:proofErr w:type="gramStart"/>
      <w:r w:rsidR="00DD0E7B">
        <w:rPr>
          <w:lang w:eastAsia="en-US"/>
        </w:rPr>
        <w:t>dataset as a whole</w:t>
      </w:r>
      <w:proofErr w:type="gramEnd"/>
      <w:r w:rsidR="00DD0E7B">
        <w:rPr>
          <w:lang w:eastAsia="en-US"/>
        </w:rPr>
        <w:t xml:space="preserve">. </w:t>
      </w:r>
      <w:r>
        <w:rPr>
          <w:lang w:eastAsia="en-US"/>
        </w:rPr>
        <w:t xml:space="preserve">Thus, </w:t>
      </w:r>
      <w:r w:rsidRPr="00AB6620">
        <w:rPr>
          <w:b/>
          <w:bCs/>
          <w:lang w:eastAsia="en-US"/>
        </w:rPr>
        <w:t xml:space="preserve">the Random Forest Stacking Ensemble was </w:t>
      </w:r>
      <w:r>
        <w:rPr>
          <w:b/>
          <w:bCs/>
          <w:lang w:eastAsia="en-US"/>
        </w:rPr>
        <w:t>chosen</w:t>
      </w:r>
      <w:r w:rsidRPr="00AB6620">
        <w:rPr>
          <w:b/>
          <w:bCs/>
          <w:lang w:eastAsia="en-US"/>
        </w:rPr>
        <w:t xml:space="preserve"> as the best-performing ensemble</w:t>
      </w:r>
      <w:r>
        <w:rPr>
          <w:lang w:eastAsia="en-US"/>
        </w:rPr>
        <w:t>.</w:t>
      </w:r>
    </w:p>
    <w:p w:rsidRPr="00442AD9" w:rsidR="00442AD9" w:rsidP="00442AD9" w:rsidRDefault="00C42539" w14:paraId="3AF8BAC9" w14:textId="0D838E21">
      <w:pPr>
        <w:jc w:val="center"/>
        <w:rPr>
          <w:noProof/>
          <w14:ligatures w14:val="standardContextual"/>
        </w:rPr>
      </w:pPr>
      <w:r>
        <w:rPr>
          <w:noProof/>
          <w14:ligatures w14:val="standardContextual"/>
        </w:rPr>
        <mc:AlternateContent>
          <mc:Choice Requires="wps">
            <w:drawing>
              <wp:anchor distT="0" distB="0" distL="114300" distR="114300" simplePos="0" relativeHeight="251658263" behindDoc="0" locked="0" layoutInCell="1" allowOverlap="1" wp14:anchorId="6647D684" wp14:editId="084D24C4">
                <wp:simplePos x="0" y="0"/>
                <wp:positionH relativeFrom="column">
                  <wp:posOffset>236659</wp:posOffset>
                </wp:positionH>
                <wp:positionV relativeFrom="paragraph">
                  <wp:posOffset>75565</wp:posOffset>
                </wp:positionV>
                <wp:extent cx="338400" cy="323133"/>
                <wp:effectExtent l="0" t="0" r="0" b="0"/>
                <wp:wrapNone/>
                <wp:docPr id="2144487403"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C35E6" w:rsidP="009C35E6" w:rsidRDefault="009C35E6" w14:paraId="57C4512D"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CAA43F">
              <v:shape id="_x0000_s1052" style="position:absolute;left:0;text-align:left;margin-left:18.65pt;margin-top:5.95pt;width:26.65pt;height:25.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" w14:anchorId="6647D684">
                <v:textbox>
                  <w:txbxContent>
                    <w:p w:rsidR="009C35E6" w:rsidP="009C35E6" w:rsidRDefault="009C35E6" w14:paraId="22337246" w14:textId="77777777">
                      <w:r>
                        <w:t>a)</w:t>
                      </w:r>
                    </w:p>
                  </w:txbxContent>
                </v:textbox>
              </v:shape>
            </w:pict>
          </mc:Fallback>
        </mc:AlternateContent>
      </w:r>
      <w:r w:rsidRPr="0074425A" w:rsidR="0074425A">
        <w:rPr>
          <w:noProof/>
          <w14:ligatures w14:val="standardContextual"/>
        </w:rPr>
        <w:t xml:space="preserve"> </w:t>
      </w:r>
      <w:r w:rsidRPr="002A18F6" w:rsidR="00F37CEA">
        <w:rPr>
          <w:noProof/>
        </w:rPr>
        <w:drawing>
          <wp:inline distT="0" distB="0" distL="0" distR="0" wp14:anchorId="23F07D08" wp14:editId="2382F77B">
            <wp:extent cx="4415448" cy="1750818"/>
            <wp:effectExtent l="0" t="0" r="4445" b="1905"/>
            <wp:docPr id="461485834"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5834" name="Picture 1" descr="A graph with blue squares&#10;&#10;AI-generated content may be incorrect."/>
                    <pic:cNvPicPr/>
                  </pic:nvPicPr>
                  <pic:blipFill>
                    <a:blip r:embed="rId41"/>
                    <a:stretch>
                      <a:fillRect/>
                    </a:stretch>
                  </pic:blipFill>
                  <pic:spPr>
                    <a:xfrm>
                      <a:off x="0" y="0"/>
                      <a:ext cx="4832424" cy="1916158"/>
                    </a:xfrm>
                    <a:prstGeom prst="rect">
                      <a:avLst/>
                    </a:prstGeom>
                  </pic:spPr>
                </pic:pic>
              </a:graphicData>
            </a:graphic>
          </wp:inline>
        </w:drawing>
      </w:r>
    </w:p>
    <w:p w:rsidR="009C35E6" w:rsidP="00F37CEA" w:rsidRDefault="005F2B24" w14:paraId="70FF698F" w14:textId="0AF033DD">
      <w:pPr>
        <w:jc w:val="center"/>
      </w:pPr>
      <w:r>
        <w:rPr>
          <w:noProof/>
          <w14:ligatures w14:val="standardContextual"/>
        </w:rPr>
        <mc:AlternateContent>
          <mc:Choice Requires="wps">
            <w:drawing>
              <wp:anchor distT="0" distB="0" distL="114300" distR="114300" simplePos="0" relativeHeight="251658304" behindDoc="0" locked="0" layoutInCell="1" allowOverlap="1" wp14:anchorId="0B15DE59" wp14:editId="7E1F07F9">
                <wp:simplePos x="0" y="0"/>
                <wp:positionH relativeFrom="column">
                  <wp:posOffset>163440</wp:posOffset>
                </wp:positionH>
                <wp:positionV relativeFrom="paragraph">
                  <wp:posOffset>-81280</wp:posOffset>
                </wp:positionV>
                <wp:extent cx="337820" cy="322580"/>
                <wp:effectExtent l="0" t="0" r="0" b="0"/>
                <wp:wrapNone/>
                <wp:docPr id="88774993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37CEA" w:rsidP="00F37CEA" w:rsidRDefault="00F37CEA" w14:paraId="7FA1CF08"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C76EC0">
              <v:shape id="_x0000_s1053" style="position:absolute;left:0;text-align:left;margin-left:12.85pt;margin-top:-6.4pt;width:26.6pt;height:25.4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a6jaQ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" w14:anchorId="0B15DE59">
                <v:textbox>
                  <w:txbxContent>
                    <w:p w:rsidR="00F37CEA" w:rsidP="00F37CEA" w:rsidRDefault="00F37CEA" w14:paraId="7A47951C" w14:textId="77777777">
                      <w:r>
                        <w:t>b)</w:t>
                      </w:r>
                    </w:p>
                  </w:txbxContent>
                </v:textbox>
              </v:shape>
            </w:pict>
          </mc:Fallback>
        </mc:AlternateContent>
      </w:r>
      <w:r w:rsidRPr="00967535" w:rsidR="00F37CEA">
        <w:rPr>
          <w:noProof/>
        </w:rPr>
        <w:drawing>
          <wp:inline distT="0" distB="0" distL="0" distR="0" wp14:anchorId="4D24FD11" wp14:editId="3399CA94">
            <wp:extent cx="4583919" cy="1817619"/>
            <wp:effectExtent l="0" t="0" r="1270" b="0"/>
            <wp:docPr id="1485649346"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9346" name="Picture 1" descr="A graph with blue squares&#10;&#10;AI-generated content may be incorrect."/>
                    <pic:cNvPicPr/>
                  </pic:nvPicPr>
                  <pic:blipFill>
                    <a:blip r:embed="rId42"/>
                    <a:stretch>
                      <a:fillRect/>
                    </a:stretch>
                  </pic:blipFill>
                  <pic:spPr>
                    <a:xfrm>
                      <a:off x="0" y="0"/>
                      <a:ext cx="4841744" cy="1919852"/>
                    </a:xfrm>
                    <a:prstGeom prst="rect">
                      <a:avLst/>
                    </a:prstGeom>
                  </pic:spPr>
                </pic:pic>
              </a:graphicData>
            </a:graphic>
          </wp:inline>
        </w:drawing>
      </w:r>
    </w:p>
    <w:p w:rsidR="00341592" w:rsidP="009749EC" w:rsidRDefault="009C35E6" w14:paraId="44113EFB" w14:textId="25DE2F16">
      <w:pPr>
        <w:jc w:val="both"/>
        <w:rPr>
          <w:sz w:val="22"/>
          <w:szCs w:val="22"/>
          <w:lang w:eastAsia="en-US"/>
        </w:rPr>
      </w:pPr>
      <w:r w:rsidRPr="00F35CCB">
        <w:rPr>
          <w:b/>
          <w:bCs/>
          <w:sz w:val="22"/>
          <w:szCs w:val="22"/>
          <w:lang w:eastAsia="en-US"/>
        </w:rPr>
        <w:t>Figure 2</w:t>
      </w:r>
      <w:r w:rsidR="00150CF5">
        <w:rPr>
          <w:b/>
          <w:bCs/>
          <w:sz w:val="22"/>
          <w:szCs w:val="22"/>
          <w:lang w:eastAsia="en-US"/>
        </w:rPr>
        <w:t>4</w:t>
      </w:r>
      <w:r w:rsidRPr="00F35CCB">
        <w:rPr>
          <w:b/>
          <w:bCs/>
          <w:sz w:val="22"/>
          <w:szCs w:val="22"/>
          <w:lang w:eastAsia="en-US"/>
        </w:rPr>
        <w:t>:</w:t>
      </w:r>
      <w:r w:rsidRPr="00F35CCB">
        <w:rPr>
          <w:sz w:val="22"/>
          <w:szCs w:val="22"/>
          <w:lang w:eastAsia="en-US"/>
        </w:rPr>
        <w:t xml:space="preserve"> a) Mean relative error and b) mean-squared error for voting and stacking ensemble</w:t>
      </w:r>
      <w:r w:rsidRPr="00F35CCB" w:rsidR="003B4CE2">
        <w:rPr>
          <w:sz w:val="22"/>
          <w:szCs w:val="22"/>
          <w:lang w:eastAsia="en-US"/>
        </w:rPr>
        <w:t>s</w:t>
      </w:r>
      <w:r w:rsidRPr="00F35CCB">
        <w:rPr>
          <w:sz w:val="22"/>
          <w:szCs w:val="22"/>
          <w:lang w:eastAsia="en-US"/>
        </w:rPr>
        <w:t xml:space="preserve"> trained on all base </w:t>
      </w:r>
      <w:r w:rsidRPr="00F35CCB" w:rsidR="003B4CE2">
        <w:rPr>
          <w:sz w:val="22"/>
          <w:szCs w:val="22"/>
          <w:lang w:eastAsia="en-US"/>
        </w:rPr>
        <w:t>models</w:t>
      </w:r>
      <w:r w:rsidRPr="00F35CCB">
        <w:rPr>
          <w:sz w:val="22"/>
          <w:szCs w:val="22"/>
          <w:lang w:eastAsia="en-US"/>
        </w:rPr>
        <w:t xml:space="preserve"> </w:t>
      </w:r>
      <w:r w:rsidR="00133E99">
        <w:rPr>
          <w:sz w:val="22"/>
          <w:szCs w:val="22"/>
          <w:lang w:eastAsia="en-US"/>
        </w:rPr>
        <w:t>to perform</w:t>
      </w:r>
      <w:r w:rsidRPr="00F35CCB">
        <w:rPr>
          <w:sz w:val="22"/>
          <w:szCs w:val="22"/>
          <w:lang w:eastAsia="en-US"/>
        </w:rPr>
        <w:t xml:space="preserve"> </w:t>
      </w:r>
      <w:r w:rsidRPr="00F35CCB" w:rsidR="00880E98">
        <w:rPr>
          <w:sz w:val="22"/>
          <w:szCs w:val="22"/>
          <w:lang w:eastAsia="en-US"/>
        </w:rPr>
        <w:t>country-level prediction</w:t>
      </w:r>
      <w:r w:rsidRPr="00F35CCB">
        <w:rPr>
          <w:sz w:val="22"/>
          <w:szCs w:val="22"/>
          <w:lang w:eastAsia="en-US"/>
        </w:rPr>
        <w:t>.</w:t>
      </w:r>
    </w:p>
    <w:p w:rsidR="00B2735F" w:rsidP="009749EC" w:rsidRDefault="00B2735F" w14:paraId="180ADEC8" w14:textId="77777777">
      <w:pPr>
        <w:jc w:val="both"/>
        <w:rPr>
          <w:sz w:val="22"/>
          <w:szCs w:val="22"/>
          <w:lang w:eastAsia="en-US"/>
        </w:rPr>
      </w:pPr>
    </w:p>
    <w:p w:rsidR="00341592" w:rsidP="00341592" w:rsidRDefault="00341592" w14:paraId="15671C73" w14:textId="2978BB3A">
      <w:pPr>
        <w:pStyle w:val="Heading5"/>
      </w:pPr>
      <w:r>
        <w:t>5.</w:t>
      </w:r>
      <w:r w:rsidR="004C19CC">
        <w:t>5</w:t>
      </w:r>
      <w:r>
        <w:t>12: Forecasting</w:t>
      </w:r>
    </w:p>
    <w:p w:rsidRPr="009B2BFD" w:rsidR="00E95A3E" w:rsidP="009749EC" w:rsidRDefault="00BB6BD2" w14:paraId="3FF79512" w14:textId="281612ED">
      <w:pPr>
        <w:jc w:val="both"/>
        <w:rPr>
          <w:lang w:eastAsia="en-US"/>
        </w:rPr>
      </w:pPr>
      <w:r>
        <w:rPr>
          <w:lang w:eastAsia="en-US"/>
        </w:rPr>
        <w:t xml:space="preserve">The </w:t>
      </w:r>
      <w:r w:rsidR="002B4447">
        <w:rPr>
          <w:lang w:eastAsia="en-US"/>
        </w:rPr>
        <w:t xml:space="preserve">stacking and voting ensembles trained to perform forecasting achieved MRE scores </w:t>
      </w:r>
      <w:r w:rsidR="00127A64">
        <w:rPr>
          <w:lang w:eastAsia="en-US"/>
        </w:rPr>
        <w:t>ranging from</w:t>
      </w:r>
      <w:r w:rsidR="002B4447">
        <w:rPr>
          <w:lang w:eastAsia="en-US"/>
        </w:rPr>
        <w:t xml:space="preserve"> 0.37 </w:t>
      </w:r>
      <w:r w:rsidR="00127A64">
        <w:rPr>
          <w:lang w:eastAsia="en-US"/>
        </w:rPr>
        <w:t>to</w:t>
      </w:r>
      <w:r w:rsidR="002B4447">
        <w:rPr>
          <w:lang w:eastAsia="en-US"/>
        </w:rPr>
        <w:t xml:space="preserve"> 0.</w:t>
      </w:r>
      <w:r w:rsidR="00127A64">
        <w:rPr>
          <w:lang w:eastAsia="en-US"/>
        </w:rPr>
        <w:t>56 and MSE scores between 5,100 and 8,000</w:t>
      </w:r>
      <w:r w:rsidR="006D2B7A">
        <w:rPr>
          <w:lang w:eastAsia="en-US"/>
        </w:rPr>
        <w:t xml:space="preserve"> (Figure 2</w:t>
      </w:r>
      <w:r w:rsidR="00150CF5">
        <w:rPr>
          <w:lang w:eastAsia="en-US"/>
        </w:rPr>
        <w:t>5</w:t>
      </w:r>
      <w:r w:rsidR="006D2B7A">
        <w:rPr>
          <w:lang w:eastAsia="en-US"/>
        </w:rPr>
        <w:t>)</w:t>
      </w:r>
      <w:r w:rsidR="00127A64">
        <w:rPr>
          <w:lang w:eastAsia="en-US"/>
        </w:rPr>
        <w:t xml:space="preserve">. </w:t>
      </w:r>
      <w:r w:rsidRPr="00DD0E7B" w:rsidR="00127A64">
        <w:rPr>
          <w:b/>
          <w:bCs/>
          <w:lang w:eastAsia="en-US"/>
        </w:rPr>
        <w:t>The Random Forest Stacking Ensemble was the best-performing model</w:t>
      </w:r>
      <w:r w:rsidR="00127A64">
        <w:rPr>
          <w:lang w:eastAsia="en-US"/>
        </w:rPr>
        <w:t xml:space="preserve"> and the SVM Stacking Ensemble was the worst-performing model in terms of both MRE and MSE.</w:t>
      </w:r>
      <w:r w:rsidR="001A3893">
        <w:rPr>
          <w:lang w:eastAsia="en-US"/>
        </w:rPr>
        <w:t xml:space="preserve"> </w:t>
      </w:r>
    </w:p>
    <w:p w:rsidR="00E842B0" w:rsidP="008B4370" w:rsidRDefault="00BB2640" w14:paraId="33066A50" w14:textId="3564B087">
      <w:pPr>
        <w:jc w:val="center"/>
        <w:rPr>
          <w:b/>
          <w:bCs/>
          <w:lang w:eastAsia="en-US"/>
        </w:rPr>
      </w:pPr>
      <w:r>
        <w:rPr>
          <w:noProof/>
          <w14:ligatures w14:val="standardContextual"/>
        </w:rPr>
        <mc:AlternateContent>
          <mc:Choice Requires="wps">
            <w:drawing>
              <wp:anchor distT="0" distB="0" distL="114300" distR="114300" simplePos="0" relativeHeight="251658305" behindDoc="0" locked="0" layoutInCell="1" allowOverlap="1" wp14:anchorId="4F957F1C" wp14:editId="21D853AD">
                <wp:simplePos x="0" y="0"/>
                <wp:positionH relativeFrom="column">
                  <wp:posOffset>334742</wp:posOffset>
                </wp:positionH>
                <wp:positionV relativeFrom="paragraph">
                  <wp:posOffset>1774630</wp:posOffset>
                </wp:positionV>
                <wp:extent cx="338400" cy="323133"/>
                <wp:effectExtent l="0" t="0" r="0" b="0"/>
                <wp:wrapNone/>
                <wp:docPr id="64276617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842B0" w:rsidP="00E842B0" w:rsidRDefault="00E842B0" w14:paraId="0BA7D44F"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668AEF">
              <v:shape id="_x0000_s1054" style="position:absolute;left:0;text-align:left;margin-left:26.35pt;margin-top:139.75pt;width:26.65pt;height:25.4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9/SaA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" w14:anchorId="4F957F1C">
                <v:textbox>
                  <w:txbxContent>
                    <w:p w:rsidR="00E842B0" w:rsidP="00E842B0" w:rsidRDefault="00E842B0" w14:paraId="47443DD5" w14:textId="77777777">
                      <w:r>
                        <w:t>b)</w:t>
                      </w:r>
                    </w:p>
                  </w:txbxContent>
                </v:textbox>
              </v:shape>
            </w:pict>
          </mc:Fallback>
        </mc:AlternateContent>
      </w:r>
      <w:r>
        <w:rPr>
          <w:noProof/>
          <w14:ligatures w14:val="standardContextual"/>
        </w:rPr>
        <mc:AlternateContent>
          <mc:Choice Requires="wps">
            <w:drawing>
              <wp:anchor distT="0" distB="0" distL="114300" distR="114300" simplePos="0" relativeHeight="251658306" behindDoc="0" locked="0" layoutInCell="1" allowOverlap="1" wp14:anchorId="655319AA" wp14:editId="16EEDA92">
                <wp:simplePos x="0" y="0"/>
                <wp:positionH relativeFrom="column">
                  <wp:posOffset>295910</wp:posOffset>
                </wp:positionH>
                <wp:positionV relativeFrom="paragraph">
                  <wp:posOffset>64526</wp:posOffset>
                </wp:positionV>
                <wp:extent cx="338400" cy="323133"/>
                <wp:effectExtent l="0" t="0" r="0" b="0"/>
                <wp:wrapNone/>
                <wp:docPr id="1466812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842B0" w:rsidP="00E842B0" w:rsidRDefault="00E842B0" w14:paraId="2D761619" w14:textId="074510A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5C5470">
              <v:shape id="_x0000_s1055" style="position:absolute;left:0;text-align:left;margin-left:23.3pt;margin-top:5.1pt;width:26.65pt;height:25.4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" w14:anchorId="655319AA">
                <v:textbox>
                  <w:txbxContent>
                    <w:p w:rsidR="00E842B0" w:rsidP="00E842B0" w:rsidRDefault="00E842B0" w14:paraId="5DA0F55D" w14:textId="074510A2">
                      <w:r>
                        <w:t>a)</w:t>
                      </w:r>
                    </w:p>
                  </w:txbxContent>
                </v:textbox>
              </v:shape>
            </w:pict>
          </mc:Fallback>
        </mc:AlternateContent>
      </w:r>
      <w:r w:rsidRPr="00F04692" w:rsidR="00F04692">
        <w:rPr>
          <w:b/>
          <w:bCs/>
          <w:noProof/>
          <w:lang w:eastAsia="en-US"/>
        </w:rPr>
        <w:drawing>
          <wp:inline distT="0" distB="0" distL="0" distR="0" wp14:anchorId="4F6888C7" wp14:editId="77203E89">
            <wp:extent cx="4683067" cy="1856935"/>
            <wp:effectExtent l="0" t="0" r="3810" b="0"/>
            <wp:docPr id="1317380421"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80421" name="Picture 1" descr="A graph of blue rectangular objects&#10;&#10;AI-generated content may be incorrect."/>
                    <pic:cNvPicPr/>
                  </pic:nvPicPr>
                  <pic:blipFill>
                    <a:blip r:embed="rId43"/>
                    <a:stretch>
                      <a:fillRect/>
                    </a:stretch>
                  </pic:blipFill>
                  <pic:spPr>
                    <a:xfrm>
                      <a:off x="0" y="0"/>
                      <a:ext cx="4786688" cy="1898023"/>
                    </a:xfrm>
                    <a:prstGeom prst="rect">
                      <a:avLst/>
                    </a:prstGeom>
                  </pic:spPr>
                </pic:pic>
              </a:graphicData>
            </a:graphic>
          </wp:inline>
        </w:drawing>
      </w:r>
    </w:p>
    <w:p w:rsidR="00E842B0" w:rsidP="00E842B0" w:rsidRDefault="006B277E" w14:paraId="407FB030" w14:textId="7BC89DAD">
      <w:pPr>
        <w:jc w:val="center"/>
        <w:rPr>
          <w:b/>
          <w:bCs/>
          <w:lang w:eastAsia="en-US"/>
        </w:rPr>
      </w:pPr>
      <w:r w:rsidRPr="006B277E">
        <w:rPr>
          <w:noProof/>
          <w14:ligatures w14:val="standardContextual"/>
        </w:rPr>
        <w:t xml:space="preserve"> </w:t>
      </w:r>
      <w:r w:rsidRPr="006B277E">
        <w:rPr>
          <w:b/>
          <w:bCs/>
          <w:noProof/>
          <w:lang w:eastAsia="en-US"/>
        </w:rPr>
        <w:drawing>
          <wp:inline distT="0" distB="0" distL="0" distR="0" wp14:anchorId="0B189C4E" wp14:editId="1A364437">
            <wp:extent cx="4638615" cy="1839310"/>
            <wp:effectExtent l="0" t="0" r="0" b="2540"/>
            <wp:docPr id="1026823046"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3046" name="Picture 1" descr="A graph of blue rectangular objects&#10;&#10;AI-generated content may be incorrect."/>
                    <pic:cNvPicPr/>
                  </pic:nvPicPr>
                  <pic:blipFill>
                    <a:blip r:embed="rId44"/>
                    <a:stretch>
                      <a:fillRect/>
                    </a:stretch>
                  </pic:blipFill>
                  <pic:spPr>
                    <a:xfrm>
                      <a:off x="0" y="0"/>
                      <a:ext cx="4769190" cy="1891086"/>
                    </a:xfrm>
                    <a:prstGeom prst="rect">
                      <a:avLst/>
                    </a:prstGeom>
                  </pic:spPr>
                </pic:pic>
              </a:graphicData>
            </a:graphic>
          </wp:inline>
        </w:drawing>
      </w:r>
    </w:p>
    <w:p w:rsidR="00687211" w:rsidP="00687211" w:rsidRDefault="00687211" w14:paraId="1DA622D4" w14:textId="5B0C60EC">
      <w:pPr>
        <w:jc w:val="both"/>
        <w:rPr>
          <w:sz w:val="22"/>
          <w:szCs w:val="22"/>
          <w:lang w:eastAsia="en-US"/>
        </w:rPr>
      </w:pPr>
      <w:r w:rsidRPr="00F35CCB">
        <w:rPr>
          <w:b/>
          <w:bCs/>
          <w:sz w:val="22"/>
          <w:szCs w:val="22"/>
          <w:lang w:eastAsia="en-US"/>
        </w:rPr>
        <w:t>Figure 2</w:t>
      </w:r>
      <w:r w:rsidR="00150CF5">
        <w:rPr>
          <w:b/>
          <w:bCs/>
          <w:sz w:val="22"/>
          <w:szCs w:val="22"/>
          <w:lang w:eastAsia="en-US"/>
        </w:rPr>
        <w:t>5</w:t>
      </w:r>
      <w:r w:rsidRPr="00F35CCB">
        <w:rPr>
          <w:b/>
          <w:bCs/>
          <w:sz w:val="22"/>
          <w:szCs w:val="22"/>
          <w:lang w:eastAsia="en-US"/>
        </w:rPr>
        <w:t>:</w:t>
      </w:r>
      <w:r w:rsidRPr="00F35CCB">
        <w:rPr>
          <w:sz w:val="22"/>
          <w:szCs w:val="22"/>
          <w:lang w:eastAsia="en-US"/>
        </w:rPr>
        <w:t xml:space="preserve"> a) Mean relative error and b) mean-squared error for voting and stacking ensembles trained on all base models </w:t>
      </w:r>
      <w:r w:rsidR="00133E99">
        <w:rPr>
          <w:sz w:val="22"/>
          <w:szCs w:val="22"/>
          <w:lang w:eastAsia="en-US"/>
        </w:rPr>
        <w:t>to perform</w:t>
      </w:r>
      <w:r w:rsidRPr="00F35CCB">
        <w:rPr>
          <w:sz w:val="22"/>
          <w:szCs w:val="22"/>
          <w:lang w:eastAsia="en-US"/>
        </w:rPr>
        <w:t xml:space="preserve"> forecasting.</w:t>
      </w:r>
    </w:p>
    <w:p w:rsidR="00E23DC7" w:rsidP="009749EC" w:rsidRDefault="00E23DC7" w14:paraId="4CBF194A" w14:textId="77777777">
      <w:pPr>
        <w:jc w:val="both"/>
        <w:rPr>
          <w:lang w:eastAsia="en-US"/>
        </w:rPr>
      </w:pPr>
    </w:p>
    <w:p w:rsidR="009B6D79" w:rsidP="009B6D79" w:rsidRDefault="009B6D79" w14:paraId="477E1930" w14:textId="5905AC16">
      <w:pPr>
        <w:pStyle w:val="Heading4"/>
      </w:pPr>
      <w:r>
        <w:t>5.</w:t>
      </w:r>
      <w:r w:rsidR="004C19CC">
        <w:t>5</w:t>
      </w:r>
      <w:r>
        <w:t xml:space="preserve">2 Weighting Given to Each Base Estimator in the Stacking and Voting Ensembles </w:t>
      </w:r>
    </w:p>
    <w:p w:rsidR="00E961B3" w:rsidP="00EB0145" w:rsidRDefault="009B6D79" w14:paraId="50BED251" w14:textId="4C2F444C">
      <w:pPr>
        <w:jc w:val="both"/>
        <w:rPr>
          <w:lang w:eastAsia="en-US"/>
        </w:rPr>
      </w:pPr>
      <w:r>
        <w:rPr>
          <w:lang w:eastAsia="en-US"/>
        </w:rPr>
        <w:t xml:space="preserve">To better understand </w:t>
      </w:r>
      <w:r w:rsidR="00EB0145">
        <w:rPr>
          <w:lang w:eastAsia="en-US"/>
        </w:rPr>
        <w:t>the performance differences between the various ensembles, I explored which base estimators were weighted most heavily by each ensemble</w:t>
      </w:r>
      <w:r w:rsidR="00E35E9B">
        <w:rPr>
          <w:lang w:eastAsia="en-US"/>
        </w:rPr>
        <w:t xml:space="preserve">. </w:t>
      </w:r>
      <w:r w:rsidR="00EB0145">
        <w:rPr>
          <w:lang w:eastAsia="en-US"/>
        </w:rPr>
        <w:t xml:space="preserve">I did not further investigate the </w:t>
      </w:r>
      <w:r w:rsidR="00E961B3">
        <w:rPr>
          <w:lang w:eastAsia="en-US"/>
        </w:rPr>
        <w:t xml:space="preserve">SVM Stacking Ensemble because the Scikit Learn implementation lacked a ‘feature importance’ method. Each of the 300 base estimators were referenced using a number between 0 and 299. </w:t>
      </w:r>
      <w:proofErr w:type="spellStart"/>
      <w:r w:rsidR="00E961B3">
        <w:rPr>
          <w:lang w:eastAsia="en-US"/>
        </w:rPr>
        <w:t>LightGBM</w:t>
      </w:r>
      <w:proofErr w:type="spellEnd"/>
      <w:r w:rsidR="00E961B3">
        <w:rPr>
          <w:lang w:eastAsia="en-US"/>
        </w:rPr>
        <w:t xml:space="preserve"> base estimators were numbered 0</w:t>
      </w:r>
      <w:r w:rsidR="003B4CE2">
        <w:rPr>
          <w:lang w:eastAsia="en-US"/>
        </w:rPr>
        <w:t>-</w:t>
      </w:r>
      <w:r w:rsidR="00E961B3">
        <w:rPr>
          <w:lang w:eastAsia="en-US"/>
        </w:rPr>
        <w:t>99, Random Forest base estimators numbered 100</w:t>
      </w:r>
      <w:r w:rsidR="003B4CE2">
        <w:rPr>
          <w:lang w:eastAsia="en-US"/>
        </w:rPr>
        <w:t>-</w:t>
      </w:r>
      <w:r w:rsidR="00E961B3">
        <w:rPr>
          <w:lang w:eastAsia="en-US"/>
        </w:rPr>
        <w:t xml:space="preserve">199, and </w:t>
      </w:r>
      <w:proofErr w:type="spellStart"/>
      <w:r w:rsidR="00E961B3">
        <w:rPr>
          <w:lang w:eastAsia="en-US"/>
        </w:rPr>
        <w:t>XGBoost</w:t>
      </w:r>
      <w:proofErr w:type="spellEnd"/>
      <w:r w:rsidR="00E961B3">
        <w:rPr>
          <w:lang w:eastAsia="en-US"/>
        </w:rPr>
        <w:t xml:space="preserve"> base estimators numbered 200</w:t>
      </w:r>
      <w:r w:rsidR="003B4CE2">
        <w:rPr>
          <w:lang w:eastAsia="en-US"/>
        </w:rPr>
        <w:t>-</w:t>
      </w:r>
      <w:r w:rsidR="00E961B3">
        <w:rPr>
          <w:lang w:eastAsia="en-US"/>
        </w:rPr>
        <w:t>299.</w:t>
      </w:r>
    </w:p>
    <w:p w:rsidR="00F07B9F" w:rsidP="00EB0145" w:rsidRDefault="00F07B9F" w14:paraId="69A9A2E3" w14:textId="77777777">
      <w:pPr>
        <w:jc w:val="both"/>
        <w:rPr>
          <w:lang w:eastAsia="en-US"/>
        </w:rPr>
      </w:pPr>
    </w:p>
    <w:p w:rsidR="00F07B9F" w:rsidP="00EB0145" w:rsidRDefault="00F07B9F" w14:paraId="636B9538" w14:textId="627C7EAD">
      <w:pPr>
        <w:jc w:val="both"/>
        <w:rPr>
          <w:lang w:eastAsia="en-US"/>
        </w:rPr>
      </w:pPr>
      <w:r>
        <w:rPr>
          <w:lang w:eastAsia="en-US"/>
        </w:rPr>
        <w:t>The Rando</w:t>
      </w:r>
      <w:r w:rsidR="003B4CE2">
        <w:rPr>
          <w:lang w:eastAsia="en-US"/>
        </w:rPr>
        <w:t>m</w:t>
      </w:r>
      <w:r>
        <w:rPr>
          <w:lang w:eastAsia="en-US"/>
        </w:rPr>
        <w:t xml:space="preserve"> Forest Stacking Ensemble</w:t>
      </w:r>
      <w:r w:rsidR="00D2203A">
        <w:rPr>
          <w:lang w:eastAsia="en-US"/>
        </w:rPr>
        <w:t xml:space="preserve"> (RFSE)</w:t>
      </w:r>
      <w:r>
        <w:rPr>
          <w:lang w:eastAsia="en-US"/>
        </w:rPr>
        <w:t xml:space="preserve"> only placed importance on a subset of base estimators </w:t>
      </w:r>
      <w:r w:rsidR="00361562">
        <w:rPr>
          <w:lang w:eastAsia="en-US"/>
        </w:rPr>
        <w:t>when</w:t>
      </w:r>
      <w:r w:rsidR="00537E30">
        <w:rPr>
          <w:lang w:eastAsia="en-US"/>
        </w:rPr>
        <w:t xml:space="preserve"> </w:t>
      </w:r>
      <w:r w:rsidR="00361562">
        <w:rPr>
          <w:lang w:eastAsia="en-US"/>
        </w:rPr>
        <w:t>it</w:t>
      </w:r>
      <w:r w:rsidR="00537E30">
        <w:rPr>
          <w:lang w:eastAsia="en-US"/>
        </w:rPr>
        <w:t xml:space="preserve"> was trained for </w:t>
      </w:r>
      <w:r w:rsidR="00361562">
        <w:rPr>
          <w:lang w:eastAsia="en-US"/>
        </w:rPr>
        <w:t xml:space="preserve">both </w:t>
      </w:r>
      <w:r w:rsidR="00537E30">
        <w:rPr>
          <w:lang w:eastAsia="en-US"/>
        </w:rPr>
        <w:t xml:space="preserve">country-level prediction </w:t>
      </w:r>
      <w:r w:rsidR="00361562">
        <w:rPr>
          <w:lang w:eastAsia="en-US"/>
        </w:rPr>
        <w:t>and</w:t>
      </w:r>
      <w:r w:rsidR="00537E30">
        <w:rPr>
          <w:lang w:eastAsia="en-US"/>
        </w:rPr>
        <w:t xml:space="preserve"> forecasting</w:t>
      </w:r>
      <w:r>
        <w:rPr>
          <w:lang w:eastAsia="en-US"/>
        </w:rPr>
        <w:t xml:space="preserve"> (Figure 2</w:t>
      </w:r>
      <w:r w:rsidR="00150CF5">
        <w:rPr>
          <w:lang w:eastAsia="en-US"/>
        </w:rPr>
        <w:t>6</w:t>
      </w:r>
      <w:r>
        <w:rPr>
          <w:lang w:eastAsia="en-US"/>
        </w:rPr>
        <w:t xml:space="preserve">). </w:t>
      </w:r>
      <w:r w:rsidR="00537E30">
        <w:rPr>
          <w:lang w:eastAsia="en-US"/>
        </w:rPr>
        <w:t>It</w:t>
      </w:r>
      <w:r>
        <w:rPr>
          <w:lang w:eastAsia="en-US"/>
        </w:rPr>
        <w:t xml:space="preserve"> </w:t>
      </w:r>
      <w:r w:rsidR="00537E30">
        <w:rPr>
          <w:lang w:eastAsia="en-US"/>
        </w:rPr>
        <w:t xml:space="preserve">primarily </w:t>
      </w:r>
      <w:r>
        <w:rPr>
          <w:lang w:eastAsia="en-US"/>
        </w:rPr>
        <w:t xml:space="preserve">drew strength from the </w:t>
      </w:r>
      <w:proofErr w:type="spellStart"/>
      <w:r>
        <w:rPr>
          <w:lang w:eastAsia="en-US"/>
        </w:rPr>
        <w:t>XGBoost</w:t>
      </w:r>
      <w:proofErr w:type="spellEnd"/>
      <w:r>
        <w:rPr>
          <w:lang w:eastAsia="en-US"/>
        </w:rPr>
        <w:t xml:space="preserve"> base estimators, </w:t>
      </w:r>
      <w:r w:rsidR="00E95A3E">
        <w:rPr>
          <w:lang w:eastAsia="en-US"/>
        </w:rPr>
        <w:t>with some</w:t>
      </w:r>
      <w:r w:rsidR="000D3DA1">
        <w:rPr>
          <w:lang w:eastAsia="en-US"/>
        </w:rPr>
        <w:t xml:space="preserve"> </w:t>
      </w:r>
      <w:r w:rsidR="00E95A3E">
        <w:rPr>
          <w:lang w:eastAsia="en-US"/>
        </w:rPr>
        <w:t>support from</w:t>
      </w:r>
      <w:r>
        <w:rPr>
          <w:lang w:eastAsia="en-US"/>
        </w:rPr>
        <w:t xml:space="preserve"> </w:t>
      </w:r>
      <w:proofErr w:type="spellStart"/>
      <w:r>
        <w:rPr>
          <w:lang w:eastAsia="en-US"/>
        </w:rPr>
        <w:t>LightGBM</w:t>
      </w:r>
      <w:proofErr w:type="spellEnd"/>
      <w:r>
        <w:rPr>
          <w:lang w:eastAsia="en-US"/>
        </w:rPr>
        <w:t xml:space="preserve"> models. </w:t>
      </w:r>
      <w:r w:rsidR="00D2203A">
        <w:rPr>
          <w:lang w:eastAsia="en-US"/>
        </w:rPr>
        <w:t>It</w:t>
      </w:r>
      <w:r>
        <w:rPr>
          <w:lang w:eastAsia="en-US"/>
        </w:rPr>
        <w:t xml:space="preserve"> placed very little </w:t>
      </w:r>
      <w:r w:rsidR="000D3DA1">
        <w:rPr>
          <w:lang w:eastAsia="en-US"/>
        </w:rPr>
        <w:t>importance</w:t>
      </w:r>
      <w:r>
        <w:rPr>
          <w:lang w:eastAsia="en-US"/>
        </w:rPr>
        <w:t xml:space="preserve"> on Random Forest base estimators. </w:t>
      </w:r>
      <w:r w:rsidR="000D3DA1">
        <w:rPr>
          <w:lang w:eastAsia="en-US"/>
        </w:rPr>
        <w:t>The RFSE used a</w:t>
      </w:r>
      <w:r>
        <w:rPr>
          <w:lang w:eastAsia="en-US"/>
        </w:rPr>
        <w:t xml:space="preserve"> greater number of base estimators </w:t>
      </w:r>
      <w:r w:rsidR="00D2203A">
        <w:rPr>
          <w:lang w:eastAsia="en-US"/>
        </w:rPr>
        <w:t>to perform forecasting than</w:t>
      </w:r>
      <w:r>
        <w:rPr>
          <w:lang w:eastAsia="en-US"/>
        </w:rPr>
        <w:t xml:space="preserve"> </w:t>
      </w:r>
      <w:r w:rsidR="00D2203A">
        <w:rPr>
          <w:lang w:eastAsia="en-US"/>
        </w:rPr>
        <w:t>country-level prediction.</w:t>
      </w:r>
    </w:p>
    <w:p w:rsidR="00F07B9F" w:rsidP="00EB0145" w:rsidRDefault="00F07B9F" w14:paraId="510E1750" w14:textId="77777777">
      <w:pPr>
        <w:jc w:val="both"/>
        <w:rPr>
          <w:lang w:eastAsia="en-US"/>
        </w:rPr>
      </w:pPr>
    </w:p>
    <w:p w:rsidR="003B4CE2" w:rsidP="00EB0145" w:rsidRDefault="003B4CE2" w14:paraId="5C043EDD" w14:textId="2C2D4DD8">
      <w:pPr>
        <w:jc w:val="both"/>
        <w:rPr>
          <w:lang w:eastAsia="en-US"/>
        </w:rPr>
      </w:pPr>
      <w:r>
        <w:rPr>
          <w:lang w:eastAsia="en-US"/>
        </w:rPr>
        <w:t xml:space="preserve">Unlike the </w:t>
      </w:r>
      <w:r w:rsidR="00FA22D0">
        <w:rPr>
          <w:lang w:eastAsia="en-US"/>
        </w:rPr>
        <w:t>RFSE</w:t>
      </w:r>
      <w:r>
        <w:rPr>
          <w:lang w:eastAsia="en-US"/>
        </w:rPr>
        <w:t>, the</w:t>
      </w:r>
      <w:r w:rsidR="00F07B9F">
        <w:rPr>
          <w:lang w:eastAsia="en-US"/>
        </w:rPr>
        <w:t xml:space="preserve"> Elastic Net Stacking Ensemble derived support from most base estimator</w:t>
      </w:r>
      <w:r>
        <w:rPr>
          <w:lang w:eastAsia="en-US"/>
        </w:rPr>
        <w:t>s, with importance placed on all model types</w:t>
      </w:r>
      <w:r w:rsidR="0021633C">
        <w:rPr>
          <w:lang w:eastAsia="en-US"/>
        </w:rPr>
        <w:t xml:space="preserve"> (Figure 2</w:t>
      </w:r>
      <w:r w:rsidR="00150CF5">
        <w:rPr>
          <w:lang w:eastAsia="en-US"/>
        </w:rPr>
        <w:t>7</w:t>
      </w:r>
      <w:r w:rsidR="0021633C">
        <w:rPr>
          <w:lang w:eastAsia="en-US"/>
        </w:rPr>
        <w:t>)</w:t>
      </w:r>
      <w:r>
        <w:rPr>
          <w:lang w:eastAsia="en-US"/>
        </w:rPr>
        <w:t>. This difference was shown clearly by how the Elastic Net S</w:t>
      </w:r>
      <w:r w:rsidR="00FA22D0">
        <w:rPr>
          <w:lang w:eastAsia="en-US"/>
        </w:rPr>
        <w:t xml:space="preserve">tacking </w:t>
      </w:r>
      <w:r>
        <w:rPr>
          <w:lang w:eastAsia="en-US"/>
        </w:rPr>
        <w:t>E</w:t>
      </w:r>
      <w:r w:rsidR="00FA22D0">
        <w:rPr>
          <w:lang w:eastAsia="en-US"/>
        </w:rPr>
        <w:t>nsemble</w:t>
      </w:r>
      <w:r>
        <w:rPr>
          <w:lang w:eastAsia="en-US"/>
        </w:rPr>
        <w:t xml:space="preserve"> placed high importance on some Random Forest base estimators. However, like the </w:t>
      </w:r>
      <w:r w:rsidR="00FA22D0">
        <w:rPr>
          <w:lang w:eastAsia="en-US"/>
        </w:rPr>
        <w:t>RFSE</w:t>
      </w:r>
      <w:r>
        <w:rPr>
          <w:lang w:eastAsia="en-US"/>
        </w:rPr>
        <w:t>, the Elastic Net S</w:t>
      </w:r>
      <w:r w:rsidR="00FA22D0">
        <w:rPr>
          <w:lang w:eastAsia="en-US"/>
        </w:rPr>
        <w:t xml:space="preserve">tacking </w:t>
      </w:r>
      <w:r>
        <w:rPr>
          <w:lang w:eastAsia="en-US"/>
        </w:rPr>
        <w:t>E</w:t>
      </w:r>
      <w:r w:rsidR="00FA22D0">
        <w:rPr>
          <w:lang w:eastAsia="en-US"/>
        </w:rPr>
        <w:t>nsemble</w:t>
      </w:r>
      <w:r>
        <w:rPr>
          <w:lang w:eastAsia="en-US"/>
        </w:rPr>
        <w:t xml:space="preserve"> placed </w:t>
      </w:r>
      <w:r w:rsidR="00E3016D">
        <w:rPr>
          <w:lang w:eastAsia="en-US"/>
        </w:rPr>
        <w:t>only a small amount of</w:t>
      </w:r>
      <w:r>
        <w:rPr>
          <w:lang w:eastAsia="en-US"/>
        </w:rPr>
        <w:t xml:space="preserve"> importance on a subset of base estimators. In contrast, the </w:t>
      </w:r>
      <w:r w:rsidR="00E3016D">
        <w:rPr>
          <w:lang w:eastAsia="en-US"/>
        </w:rPr>
        <w:t>V</w:t>
      </w:r>
      <w:r>
        <w:rPr>
          <w:lang w:eastAsia="en-US"/>
        </w:rPr>
        <w:t xml:space="preserve">oting </w:t>
      </w:r>
      <w:r w:rsidR="00E3016D">
        <w:rPr>
          <w:lang w:eastAsia="en-US"/>
        </w:rPr>
        <w:t>E</w:t>
      </w:r>
      <w:r>
        <w:rPr>
          <w:lang w:eastAsia="en-US"/>
        </w:rPr>
        <w:t>nsemble placed a very small, but relatively equal, amount of importance on all base estimators, with only a few base estimators contributing little to the final prediction (Figure 2</w:t>
      </w:r>
      <w:r w:rsidR="00150CF5">
        <w:rPr>
          <w:lang w:eastAsia="en-US"/>
        </w:rPr>
        <w:t>8</w:t>
      </w:r>
      <w:r>
        <w:rPr>
          <w:lang w:eastAsia="en-US"/>
        </w:rPr>
        <w:t xml:space="preserve">). </w:t>
      </w:r>
    </w:p>
    <w:p w:rsidR="00150CF5" w:rsidP="00EB0145" w:rsidRDefault="00150CF5" w14:paraId="41947FA9" w14:textId="77777777">
      <w:pPr>
        <w:jc w:val="both"/>
        <w:rPr>
          <w:lang w:eastAsia="en-US"/>
        </w:rPr>
      </w:pPr>
    </w:p>
    <w:p w:rsidR="00150CF5" w:rsidP="00EB0145" w:rsidRDefault="00150CF5" w14:paraId="03A677D8" w14:textId="77777777">
      <w:pPr>
        <w:jc w:val="both"/>
        <w:rPr>
          <w:lang w:eastAsia="en-US"/>
        </w:rPr>
      </w:pPr>
    </w:p>
    <w:p w:rsidR="00150CF5" w:rsidP="00EB0145" w:rsidRDefault="00150CF5" w14:paraId="35A5089B" w14:textId="77777777">
      <w:pPr>
        <w:jc w:val="both"/>
        <w:rPr>
          <w:lang w:eastAsia="en-US"/>
        </w:rPr>
      </w:pPr>
    </w:p>
    <w:p w:rsidR="00150CF5" w:rsidP="00EB0145" w:rsidRDefault="00150CF5" w14:paraId="4042083C" w14:textId="77777777">
      <w:pPr>
        <w:jc w:val="both"/>
        <w:rPr>
          <w:lang w:eastAsia="en-US"/>
        </w:rPr>
      </w:pPr>
    </w:p>
    <w:p w:rsidR="00B8370B" w:rsidP="00EB0145" w:rsidRDefault="00E95A3E" w14:paraId="5F3225EC" w14:textId="17480059">
      <w:pPr>
        <w:jc w:val="both"/>
        <w:rPr>
          <w:lang w:eastAsia="en-US"/>
        </w:rPr>
      </w:pPr>
      <w:r>
        <w:rPr>
          <w:noProof/>
          <w14:ligatures w14:val="standardContextual"/>
        </w:rPr>
        <mc:AlternateContent>
          <mc:Choice Requires="wps">
            <w:drawing>
              <wp:anchor distT="0" distB="0" distL="114300" distR="114300" simplePos="0" relativeHeight="251658264" behindDoc="0" locked="0" layoutInCell="1" allowOverlap="1" wp14:anchorId="4AB714DE" wp14:editId="3A8A5900">
                <wp:simplePos x="0" y="0"/>
                <wp:positionH relativeFrom="column">
                  <wp:posOffset>-77470</wp:posOffset>
                </wp:positionH>
                <wp:positionV relativeFrom="paragraph">
                  <wp:posOffset>170815</wp:posOffset>
                </wp:positionV>
                <wp:extent cx="337820" cy="322580"/>
                <wp:effectExtent l="0" t="0" r="0" b="0"/>
                <wp:wrapNone/>
                <wp:docPr id="154108012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11A79" w:rsidP="00C11A79" w:rsidRDefault="00C11A79" w14:paraId="113F4D9F"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DAFBD5">
              <v:shape id="_x0000_s1056" style="position:absolute;left:0;text-align:left;margin-left:-6.1pt;margin-top:13.45pt;width:26.6pt;height:25.4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" w14:anchorId="4AB714DE">
                <v:textbox>
                  <w:txbxContent>
                    <w:p w:rsidR="00C11A79" w:rsidP="00C11A79" w:rsidRDefault="00C11A79" w14:paraId="3B695068" w14:textId="77777777">
                      <w:r>
                        <w:t>a)</w:t>
                      </w:r>
                    </w:p>
                  </w:txbxContent>
                </v:textbox>
              </v:shape>
            </w:pict>
          </mc:Fallback>
        </mc:AlternateContent>
      </w:r>
      <w:r w:rsidR="00A2089A">
        <w:rPr>
          <w:noProof/>
          <w14:ligatures w14:val="standardContextual"/>
        </w:rPr>
        <mc:AlternateContent>
          <mc:Choice Requires="wps">
            <w:drawing>
              <wp:anchor distT="0" distB="0" distL="114300" distR="114300" simplePos="0" relativeHeight="251658265" behindDoc="0" locked="0" layoutInCell="1" allowOverlap="1" wp14:anchorId="559D5F39" wp14:editId="2C7D76E2">
                <wp:simplePos x="0" y="0"/>
                <wp:positionH relativeFrom="column">
                  <wp:posOffset>2702577</wp:posOffset>
                </wp:positionH>
                <wp:positionV relativeFrom="paragraph">
                  <wp:posOffset>175569</wp:posOffset>
                </wp:positionV>
                <wp:extent cx="337820" cy="322580"/>
                <wp:effectExtent l="0" t="0" r="0" b="0"/>
                <wp:wrapNone/>
                <wp:docPr id="27761098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11A79" w:rsidP="00C11A79" w:rsidRDefault="00C11A79" w14:paraId="4B49B451" w14:textId="05D36EC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BA1E85">
              <v:shape id="_x0000_s1057" style="position:absolute;left:0;text-align:left;margin-left:212.8pt;margin-top:13.8pt;width:26.6pt;height:25.4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" w14:anchorId="559D5F39">
                <v:textbox>
                  <w:txbxContent>
                    <w:p w:rsidR="00C11A79" w:rsidP="00C11A79" w:rsidRDefault="00C11A79" w14:paraId="1C291A42" w14:textId="05D36EC1">
                      <w:r>
                        <w:t>b)</w:t>
                      </w:r>
                    </w:p>
                  </w:txbxContent>
                </v:textbox>
              </v:shape>
            </w:pict>
          </mc:Fallback>
        </mc:AlternateContent>
      </w:r>
    </w:p>
    <w:p w:rsidR="00EB0145" w:rsidP="00C11A79" w:rsidRDefault="00651A7D" w14:paraId="21EA3544" w14:textId="6AC0053E">
      <w:pPr>
        <w:jc w:val="both"/>
        <w:rPr>
          <w:lang w:eastAsia="en-US"/>
        </w:rPr>
      </w:pPr>
      <w:r w:rsidRPr="00651A7D">
        <w:rPr>
          <w:noProof/>
          <w:lang w:eastAsia="en-US"/>
        </w:rPr>
        <w:drawing>
          <wp:inline distT="0" distB="0" distL="0" distR="0" wp14:anchorId="4BA93569" wp14:editId="49176A78">
            <wp:extent cx="2784389" cy="1601978"/>
            <wp:effectExtent l="0" t="0" r="0" b="0"/>
            <wp:docPr id="127723046" name="Picture 1" descr="A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046" name="Picture 1" descr="A graph with numbers and a number&#10;&#10;AI-generated content may be incorrect."/>
                    <pic:cNvPicPr/>
                  </pic:nvPicPr>
                  <pic:blipFill>
                    <a:blip r:embed="rId45"/>
                    <a:stretch>
                      <a:fillRect/>
                    </a:stretch>
                  </pic:blipFill>
                  <pic:spPr>
                    <a:xfrm>
                      <a:off x="0" y="0"/>
                      <a:ext cx="2857130" cy="1643829"/>
                    </a:xfrm>
                    <a:prstGeom prst="rect">
                      <a:avLst/>
                    </a:prstGeom>
                  </pic:spPr>
                </pic:pic>
              </a:graphicData>
            </a:graphic>
          </wp:inline>
        </w:drawing>
      </w:r>
      <w:r w:rsidRPr="00BD2906" w:rsidR="00BD2906">
        <w:rPr>
          <w:noProof/>
          <w:lang w:eastAsia="en-US"/>
        </w:rPr>
        <w:drawing>
          <wp:inline distT="0" distB="0" distL="0" distR="0" wp14:anchorId="39BAE1B2" wp14:editId="716F5614">
            <wp:extent cx="2877820" cy="1655732"/>
            <wp:effectExtent l="0" t="0" r="5080" b="0"/>
            <wp:docPr id="83577743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7432" name="Picture 1" descr="A graph with blue lines&#10;&#10;AI-generated content may be incorrect."/>
                    <pic:cNvPicPr/>
                  </pic:nvPicPr>
                  <pic:blipFill>
                    <a:blip r:embed="rId46"/>
                    <a:stretch>
                      <a:fillRect/>
                    </a:stretch>
                  </pic:blipFill>
                  <pic:spPr>
                    <a:xfrm>
                      <a:off x="0" y="0"/>
                      <a:ext cx="2919601" cy="1679770"/>
                    </a:xfrm>
                    <a:prstGeom prst="rect">
                      <a:avLst/>
                    </a:prstGeom>
                  </pic:spPr>
                </pic:pic>
              </a:graphicData>
            </a:graphic>
          </wp:inline>
        </w:drawing>
      </w:r>
    </w:p>
    <w:p w:rsidR="00C11A79" w:rsidP="00EB0145" w:rsidRDefault="00E961B3" w14:paraId="489F8A9B" w14:textId="19412AA2">
      <w:pPr>
        <w:jc w:val="both"/>
        <w:rPr>
          <w:sz w:val="22"/>
          <w:szCs w:val="22"/>
          <w:lang w:eastAsia="en-US"/>
        </w:rPr>
      </w:pPr>
      <w:r w:rsidRPr="00F35CCB">
        <w:rPr>
          <w:b/>
          <w:bCs/>
          <w:sz w:val="22"/>
          <w:szCs w:val="22"/>
          <w:lang w:eastAsia="en-US"/>
        </w:rPr>
        <w:t>Figure 2</w:t>
      </w:r>
      <w:r w:rsidR="00150CF5">
        <w:rPr>
          <w:b/>
          <w:bCs/>
          <w:sz w:val="22"/>
          <w:szCs w:val="22"/>
          <w:lang w:eastAsia="en-US"/>
        </w:rPr>
        <w:t>6</w:t>
      </w:r>
      <w:r w:rsidRPr="00F35CCB">
        <w:rPr>
          <w:b/>
          <w:bCs/>
          <w:sz w:val="22"/>
          <w:szCs w:val="22"/>
          <w:lang w:eastAsia="en-US"/>
        </w:rPr>
        <w:t>:</w:t>
      </w:r>
      <w:r w:rsidRPr="00F35CCB">
        <w:rPr>
          <w:sz w:val="22"/>
          <w:szCs w:val="22"/>
          <w:lang w:eastAsia="en-US"/>
        </w:rPr>
        <w:t xml:space="preserve"> </w:t>
      </w:r>
      <w:r w:rsidRPr="00F35CCB" w:rsidR="00C11A79">
        <w:rPr>
          <w:sz w:val="22"/>
          <w:szCs w:val="22"/>
          <w:lang w:eastAsia="en-US"/>
        </w:rPr>
        <w:t xml:space="preserve">Importance score for each of the 300 base estimators used in the Random Forest Stacking Ensemble trained for a) </w:t>
      </w:r>
      <w:r w:rsidRPr="00F35CCB" w:rsidR="00880E98">
        <w:rPr>
          <w:sz w:val="22"/>
          <w:szCs w:val="22"/>
          <w:lang w:eastAsia="en-US"/>
        </w:rPr>
        <w:t>country-level prediction</w:t>
      </w:r>
      <w:r w:rsidRPr="00F35CCB" w:rsidR="00C11A79">
        <w:rPr>
          <w:sz w:val="22"/>
          <w:szCs w:val="22"/>
          <w:lang w:eastAsia="en-US"/>
        </w:rPr>
        <w:t xml:space="preserve"> and b) </w:t>
      </w:r>
      <w:r w:rsidRPr="00F35CCB" w:rsidR="00EE4A5A">
        <w:rPr>
          <w:sz w:val="22"/>
          <w:szCs w:val="22"/>
          <w:lang w:eastAsia="en-US"/>
        </w:rPr>
        <w:t>forecasting</w:t>
      </w:r>
      <w:r w:rsidRPr="00F35CCB" w:rsidR="00C11A79">
        <w:rPr>
          <w:sz w:val="22"/>
          <w:szCs w:val="22"/>
          <w:lang w:eastAsia="en-US"/>
        </w:rPr>
        <w:t>.</w:t>
      </w:r>
    </w:p>
    <w:p w:rsidRPr="00055E6E" w:rsidR="00C66671" w:rsidP="00EB0145" w:rsidRDefault="00E95A3E" w14:paraId="38314CDD" w14:textId="293B8E08">
      <w:pPr>
        <w:jc w:val="both"/>
        <w:rPr>
          <w:sz w:val="22"/>
          <w:szCs w:val="22"/>
          <w:lang w:eastAsia="en-US"/>
        </w:rPr>
      </w:pPr>
      <w:r>
        <w:rPr>
          <w:noProof/>
          <w14:ligatures w14:val="standardContextual"/>
        </w:rPr>
        <mc:AlternateContent>
          <mc:Choice Requires="wps">
            <w:drawing>
              <wp:anchor distT="0" distB="0" distL="114300" distR="114300" simplePos="0" relativeHeight="251658266" behindDoc="0" locked="0" layoutInCell="1" allowOverlap="1" wp14:anchorId="20A7EBEC" wp14:editId="118C5EFC">
                <wp:simplePos x="0" y="0"/>
                <wp:positionH relativeFrom="column">
                  <wp:posOffset>-78740</wp:posOffset>
                </wp:positionH>
                <wp:positionV relativeFrom="paragraph">
                  <wp:posOffset>47625</wp:posOffset>
                </wp:positionV>
                <wp:extent cx="338400" cy="323133"/>
                <wp:effectExtent l="0" t="0" r="0" b="0"/>
                <wp:wrapNone/>
                <wp:docPr id="949961143"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11A79" w:rsidP="00C11A79" w:rsidRDefault="00C11A79" w14:paraId="0942A677"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AF7193">
              <v:shape id="_x0000_s1058" style="position:absolute;left:0;text-align:left;margin-left:-6.2pt;margin-top:3.75pt;width:26.65pt;height:25.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Z/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" w14:anchorId="20A7EBEC">
                <v:textbox>
                  <w:txbxContent>
                    <w:p w:rsidR="00C11A79" w:rsidP="00C11A79" w:rsidRDefault="00C11A79" w14:paraId="3054C187" w14:textId="77777777">
                      <w:r>
                        <w:t>a)</w:t>
                      </w:r>
                    </w:p>
                  </w:txbxContent>
                </v:textbox>
              </v:shape>
            </w:pict>
          </mc:Fallback>
        </mc:AlternateContent>
      </w:r>
    </w:p>
    <w:p w:rsidR="00C11A79" w:rsidP="00EB0145" w:rsidRDefault="00C11A79" w14:paraId="78D1A610" w14:textId="27F2D0A8">
      <w:pPr>
        <w:jc w:val="both"/>
        <w:rPr>
          <w:lang w:eastAsia="en-US"/>
        </w:rPr>
      </w:pPr>
      <w:r>
        <w:rPr>
          <w:noProof/>
          <w14:ligatures w14:val="standardContextual"/>
        </w:rPr>
        <mc:AlternateContent>
          <mc:Choice Requires="wps">
            <w:drawing>
              <wp:anchor distT="0" distB="0" distL="114300" distR="114300" simplePos="0" relativeHeight="251658268" behindDoc="0" locked="0" layoutInCell="1" allowOverlap="1" wp14:anchorId="33310B52" wp14:editId="53575212">
                <wp:simplePos x="0" y="0"/>
                <wp:positionH relativeFrom="column">
                  <wp:posOffset>2820964</wp:posOffset>
                </wp:positionH>
                <wp:positionV relativeFrom="paragraph">
                  <wp:posOffset>-118940</wp:posOffset>
                </wp:positionV>
                <wp:extent cx="337820" cy="322580"/>
                <wp:effectExtent l="0" t="0" r="0" b="0"/>
                <wp:wrapNone/>
                <wp:docPr id="123494575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11A79" w:rsidP="00C11A79" w:rsidRDefault="00C11A79" w14:paraId="1A53046C"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990DB0">
              <v:shape id="_x0000_s1059" style="position:absolute;left:0;text-align:left;margin-left:222.1pt;margin-top:-9.35pt;width:26.6pt;height:25.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x2AZw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" w14:anchorId="33310B52">
                <v:textbox>
                  <w:txbxContent>
                    <w:p w:rsidR="00C11A79" w:rsidP="00C11A79" w:rsidRDefault="00C11A79" w14:paraId="43045CC5" w14:textId="77777777">
                      <w:r>
                        <w:t>b)</w:t>
                      </w:r>
                    </w:p>
                  </w:txbxContent>
                </v:textbox>
              </v:shape>
            </w:pict>
          </mc:Fallback>
        </mc:AlternateContent>
      </w:r>
      <w:r w:rsidRPr="0022005D" w:rsidR="0022005D">
        <w:rPr>
          <w:noProof/>
          <w:lang w:eastAsia="en-US"/>
        </w:rPr>
        <w:drawing>
          <wp:inline distT="0" distB="0" distL="0" distR="0" wp14:anchorId="34CE4617" wp14:editId="456EE897">
            <wp:extent cx="2843213" cy="1794957"/>
            <wp:effectExtent l="0" t="0" r="1905" b="0"/>
            <wp:docPr id="144306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1603" name=""/>
                    <pic:cNvPicPr/>
                  </pic:nvPicPr>
                  <pic:blipFill>
                    <a:blip r:embed="rId47"/>
                    <a:stretch>
                      <a:fillRect/>
                    </a:stretch>
                  </pic:blipFill>
                  <pic:spPr>
                    <a:xfrm>
                      <a:off x="0" y="0"/>
                      <a:ext cx="2873738" cy="1814228"/>
                    </a:xfrm>
                    <a:prstGeom prst="rect">
                      <a:avLst/>
                    </a:prstGeom>
                  </pic:spPr>
                </pic:pic>
              </a:graphicData>
            </a:graphic>
          </wp:inline>
        </w:drawing>
      </w:r>
      <w:r w:rsidRPr="00955980" w:rsidR="00955980">
        <w:rPr>
          <w:noProof/>
          <w:lang w:eastAsia="en-US"/>
        </w:rPr>
        <w:drawing>
          <wp:inline distT="0" distB="0" distL="0" distR="0" wp14:anchorId="6E6DAD0E" wp14:editId="0B53EF00">
            <wp:extent cx="2849699" cy="1685737"/>
            <wp:effectExtent l="0" t="0" r="0" b="3810"/>
            <wp:docPr id="43137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74053" name=""/>
                    <pic:cNvPicPr/>
                  </pic:nvPicPr>
                  <pic:blipFill>
                    <a:blip r:embed="rId48"/>
                    <a:stretch>
                      <a:fillRect/>
                    </a:stretch>
                  </pic:blipFill>
                  <pic:spPr>
                    <a:xfrm>
                      <a:off x="0" y="0"/>
                      <a:ext cx="2913854" cy="1723688"/>
                    </a:xfrm>
                    <a:prstGeom prst="rect">
                      <a:avLst/>
                    </a:prstGeom>
                  </pic:spPr>
                </pic:pic>
              </a:graphicData>
            </a:graphic>
          </wp:inline>
        </w:drawing>
      </w:r>
    </w:p>
    <w:p w:rsidRPr="00B2735F" w:rsidR="00C11A79" w:rsidP="00EB0145" w:rsidRDefault="00C11A79" w14:paraId="151A6F30" w14:textId="3BA4EA9E">
      <w:pPr>
        <w:jc w:val="both"/>
        <w:rPr>
          <w:sz w:val="22"/>
          <w:szCs w:val="22"/>
          <w:lang w:eastAsia="en-US"/>
        </w:rPr>
      </w:pPr>
      <w:r w:rsidRPr="00F35CCB">
        <w:rPr>
          <w:b/>
          <w:bCs/>
          <w:sz w:val="22"/>
          <w:szCs w:val="22"/>
          <w:lang w:eastAsia="en-US"/>
        </w:rPr>
        <w:t>Figure 2</w:t>
      </w:r>
      <w:r w:rsidR="00150CF5">
        <w:rPr>
          <w:b/>
          <w:bCs/>
          <w:sz w:val="22"/>
          <w:szCs w:val="22"/>
          <w:lang w:eastAsia="en-US"/>
        </w:rPr>
        <w:t>7</w:t>
      </w:r>
      <w:r w:rsidRPr="00F35CCB">
        <w:rPr>
          <w:b/>
          <w:bCs/>
          <w:sz w:val="22"/>
          <w:szCs w:val="22"/>
          <w:lang w:eastAsia="en-US"/>
        </w:rPr>
        <w:t>:</w:t>
      </w:r>
      <w:r w:rsidRPr="00F35CCB">
        <w:rPr>
          <w:sz w:val="22"/>
          <w:szCs w:val="22"/>
          <w:lang w:eastAsia="en-US"/>
        </w:rPr>
        <w:t xml:space="preserve"> Importance score for each of the 300 base estimators used in the Elastic Net Stacking Ensemble trained for a) </w:t>
      </w:r>
      <w:r w:rsidRPr="00F35CCB" w:rsidR="00880E98">
        <w:rPr>
          <w:sz w:val="22"/>
          <w:szCs w:val="22"/>
          <w:lang w:eastAsia="en-US"/>
        </w:rPr>
        <w:t>country-level prediction</w:t>
      </w:r>
      <w:r w:rsidRPr="00F35CCB">
        <w:rPr>
          <w:sz w:val="22"/>
          <w:szCs w:val="22"/>
          <w:lang w:eastAsia="en-US"/>
        </w:rPr>
        <w:t xml:space="preserve"> and b) </w:t>
      </w:r>
      <w:r w:rsidRPr="00F35CCB" w:rsidR="00EE4A5A">
        <w:rPr>
          <w:sz w:val="22"/>
          <w:szCs w:val="22"/>
          <w:lang w:eastAsia="en-US"/>
        </w:rPr>
        <w:t>forecasting</w:t>
      </w:r>
      <w:r w:rsidRPr="00F35CCB">
        <w:rPr>
          <w:sz w:val="22"/>
          <w:szCs w:val="22"/>
          <w:lang w:eastAsia="en-US"/>
        </w:rPr>
        <w:t>.</w:t>
      </w:r>
    </w:p>
    <w:p w:rsidRPr="00B2735F" w:rsidR="00E95A3E" w:rsidP="00EB0145" w:rsidRDefault="00E95A3E" w14:paraId="42EBE8DC" w14:textId="4C91E38B">
      <w:pPr>
        <w:jc w:val="both"/>
        <w:rPr>
          <w:sz w:val="22"/>
          <w:szCs w:val="22"/>
          <w:lang w:eastAsia="en-US"/>
        </w:rPr>
      </w:pPr>
      <w:r>
        <w:rPr>
          <w:noProof/>
          <w14:ligatures w14:val="standardContextual"/>
        </w:rPr>
        <mc:AlternateContent>
          <mc:Choice Requires="wps">
            <w:drawing>
              <wp:anchor distT="0" distB="0" distL="114300" distR="114300" simplePos="0" relativeHeight="251658267" behindDoc="0" locked="0" layoutInCell="1" allowOverlap="1" wp14:anchorId="38BC259F" wp14:editId="7FF709E7">
                <wp:simplePos x="0" y="0"/>
                <wp:positionH relativeFrom="column">
                  <wp:posOffset>2540</wp:posOffset>
                </wp:positionH>
                <wp:positionV relativeFrom="paragraph">
                  <wp:posOffset>104775</wp:posOffset>
                </wp:positionV>
                <wp:extent cx="337820" cy="322580"/>
                <wp:effectExtent l="0" t="0" r="0" b="0"/>
                <wp:wrapNone/>
                <wp:docPr id="15521185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11A79" w:rsidP="00C11A79" w:rsidRDefault="00C11A79" w14:paraId="760BC49D"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522C32">
              <v:shape id="_x0000_s1060" style="position:absolute;left:0;text-align:left;margin-left:.2pt;margin-top:8.25pt;width:26.6pt;height:25.4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DHaQIAADYFAAAOAAAAZHJzL2Uyb0RvYy54bWysVN9P2zAQfp+0/8Hy+0hbysYqUtSBmCYh&#10;QIOJZ9ex22iOzztfm3R//c5OUxjbC9NeHOd+33ff+e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" w14:anchorId="38BC259F">
                <v:textbox>
                  <w:txbxContent>
                    <w:p w:rsidR="00C11A79" w:rsidP="00C11A79" w:rsidRDefault="00C11A79" w14:paraId="5CAC5FF0" w14:textId="77777777">
                      <w:r>
                        <w:t>a)</w:t>
                      </w:r>
                    </w:p>
                  </w:txbxContent>
                </v:textbox>
              </v:shape>
            </w:pict>
          </mc:Fallback>
        </mc:AlternateContent>
      </w:r>
      <w:r>
        <w:rPr>
          <w:noProof/>
          <w14:ligatures w14:val="standardContextual"/>
        </w:rPr>
        <mc:AlternateContent>
          <mc:Choice Requires="wps">
            <w:drawing>
              <wp:anchor distT="0" distB="0" distL="114300" distR="114300" simplePos="0" relativeHeight="251658269" behindDoc="0" locked="0" layoutInCell="1" allowOverlap="1" wp14:anchorId="377EBB18" wp14:editId="3F7B07B7">
                <wp:simplePos x="0" y="0"/>
                <wp:positionH relativeFrom="column">
                  <wp:posOffset>2842895</wp:posOffset>
                </wp:positionH>
                <wp:positionV relativeFrom="paragraph">
                  <wp:posOffset>69215</wp:posOffset>
                </wp:positionV>
                <wp:extent cx="337820" cy="322580"/>
                <wp:effectExtent l="0" t="0" r="0" b="0"/>
                <wp:wrapNone/>
                <wp:docPr id="77279676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11A79" w:rsidP="00C11A79" w:rsidRDefault="00C11A79" w14:paraId="1E0D60DE"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A6D36E">
              <v:shape id="_x0000_s1061" style="position:absolute;left:0;text-align:left;margin-left:223.85pt;margin-top:5.45pt;width:26.6pt;height:25.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C8SaA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" w14:anchorId="377EBB18">
                <v:textbox>
                  <w:txbxContent>
                    <w:p w:rsidR="00C11A79" w:rsidP="00C11A79" w:rsidRDefault="00C11A79" w14:paraId="14E16DBD" w14:textId="77777777">
                      <w:r>
                        <w:t>b)</w:t>
                      </w:r>
                    </w:p>
                  </w:txbxContent>
                </v:textbox>
              </v:shape>
            </w:pict>
          </mc:Fallback>
        </mc:AlternateContent>
      </w:r>
    </w:p>
    <w:p w:rsidR="00C11A79" w:rsidP="00523A78" w:rsidRDefault="003E6496" w14:paraId="0816C168" w14:textId="601FB2BC">
      <w:pPr>
        <w:jc w:val="center"/>
        <w:rPr>
          <w:lang w:eastAsia="en-US"/>
        </w:rPr>
      </w:pPr>
      <w:r w:rsidRPr="003E6496">
        <w:rPr>
          <w:noProof/>
          <w:lang w:eastAsia="en-US"/>
        </w:rPr>
        <w:drawing>
          <wp:inline distT="0" distB="0" distL="0" distR="0" wp14:anchorId="6D107D85" wp14:editId="3E838A4F">
            <wp:extent cx="2881745" cy="1743710"/>
            <wp:effectExtent l="0" t="0" r="1270" b="0"/>
            <wp:docPr id="5146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5567" name=""/>
                    <pic:cNvPicPr/>
                  </pic:nvPicPr>
                  <pic:blipFill>
                    <a:blip r:embed="rId49"/>
                    <a:stretch>
                      <a:fillRect/>
                    </a:stretch>
                  </pic:blipFill>
                  <pic:spPr>
                    <a:xfrm>
                      <a:off x="0" y="0"/>
                      <a:ext cx="2936240" cy="1776684"/>
                    </a:xfrm>
                    <a:prstGeom prst="rect">
                      <a:avLst/>
                    </a:prstGeom>
                  </pic:spPr>
                </pic:pic>
              </a:graphicData>
            </a:graphic>
          </wp:inline>
        </w:drawing>
      </w:r>
      <w:r w:rsidRPr="00E6019C" w:rsidR="00E6019C">
        <w:rPr>
          <w:noProof/>
          <w:lang w:eastAsia="en-US"/>
        </w:rPr>
        <w:drawing>
          <wp:inline distT="0" distB="0" distL="0" distR="0" wp14:anchorId="2DB1AE01" wp14:editId="2CCC02A0">
            <wp:extent cx="2835564" cy="1774825"/>
            <wp:effectExtent l="0" t="0" r="0" b="3175"/>
            <wp:docPr id="169537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865" name=""/>
                    <pic:cNvPicPr/>
                  </pic:nvPicPr>
                  <pic:blipFill>
                    <a:blip r:embed="rId50"/>
                    <a:stretch>
                      <a:fillRect/>
                    </a:stretch>
                  </pic:blipFill>
                  <pic:spPr>
                    <a:xfrm>
                      <a:off x="0" y="0"/>
                      <a:ext cx="2957197" cy="1850957"/>
                    </a:xfrm>
                    <a:prstGeom prst="rect">
                      <a:avLst/>
                    </a:prstGeom>
                  </pic:spPr>
                </pic:pic>
              </a:graphicData>
            </a:graphic>
          </wp:inline>
        </w:drawing>
      </w:r>
    </w:p>
    <w:p w:rsidRPr="00F35CCB" w:rsidR="00C11A79" w:rsidP="00EB0145" w:rsidRDefault="00C11A79" w14:paraId="6715A09B" w14:textId="0EDC3840">
      <w:pPr>
        <w:jc w:val="both"/>
        <w:rPr>
          <w:sz w:val="22"/>
          <w:szCs w:val="22"/>
          <w:lang w:eastAsia="en-US"/>
        </w:rPr>
      </w:pPr>
      <w:r w:rsidRPr="00F35CCB">
        <w:rPr>
          <w:b/>
          <w:bCs/>
          <w:sz w:val="22"/>
          <w:szCs w:val="22"/>
          <w:lang w:eastAsia="en-US"/>
        </w:rPr>
        <w:t>Figure 2</w:t>
      </w:r>
      <w:r w:rsidR="00150CF5">
        <w:rPr>
          <w:b/>
          <w:bCs/>
          <w:sz w:val="22"/>
          <w:szCs w:val="22"/>
          <w:lang w:eastAsia="en-US"/>
        </w:rPr>
        <w:t>8</w:t>
      </w:r>
      <w:r w:rsidRPr="00F35CCB">
        <w:rPr>
          <w:b/>
          <w:bCs/>
          <w:sz w:val="22"/>
          <w:szCs w:val="22"/>
          <w:lang w:eastAsia="en-US"/>
        </w:rPr>
        <w:t>:</w:t>
      </w:r>
      <w:r w:rsidRPr="00F35CCB">
        <w:rPr>
          <w:sz w:val="22"/>
          <w:szCs w:val="22"/>
          <w:lang w:eastAsia="en-US"/>
        </w:rPr>
        <w:t xml:space="preserve"> Importance score for each of the 300 base estimators used in the Voting Ensemble trained for a) </w:t>
      </w:r>
      <w:r w:rsidRPr="00F35CCB" w:rsidR="00880E98">
        <w:rPr>
          <w:sz w:val="22"/>
          <w:szCs w:val="22"/>
          <w:lang w:eastAsia="en-US"/>
        </w:rPr>
        <w:t>country-level prediction</w:t>
      </w:r>
      <w:r w:rsidRPr="00F35CCB">
        <w:rPr>
          <w:sz w:val="22"/>
          <w:szCs w:val="22"/>
          <w:lang w:eastAsia="en-US"/>
        </w:rPr>
        <w:t xml:space="preserve"> and b) </w:t>
      </w:r>
      <w:r w:rsidRPr="00F35CCB" w:rsidR="00EE4A5A">
        <w:rPr>
          <w:sz w:val="22"/>
          <w:szCs w:val="22"/>
          <w:lang w:eastAsia="en-US"/>
        </w:rPr>
        <w:t>forecasting</w:t>
      </w:r>
      <w:r w:rsidRPr="00F35CCB">
        <w:rPr>
          <w:sz w:val="22"/>
          <w:szCs w:val="22"/>
          <w:lang w:eastAsia="en-US"/>
        </w:rPr>
        <w:t>.</w:t>
      </w:r>
    </w:p>
    <w:p w:rsidRPr="00E961B3" w:rsidR="00E961B3" w:rsidP="00EB0145" w:rsidRDefault="00E961B3" w14:paraId="5C978103" w14:textId="77777777">
      <w:pPr>
        <w:jc w:val="both"/>
        <w:rPr>
          <w:lang w:eastAsia="en-US"/>
        </w:rPr>
      </w:pPr>
    </w:p>
    <w:p w:rsidR="009B6D79" w:rsidP="009B6D79" w:rsidRDefault="009B6D79" w14:paraId="0C1C7055" w14:textId="4042CB2E">
      <w:pPr>
        <w:pStyle w:val="Heading4"/>
      </w:pPr>
      <w:r>
        <w:t>5.</w:t>
      </w:r>
      <w:r w:rsidR="004C19CC">
        <w:t>5</w:t>
      </w:r>
      <w:r>
        <w:t xml:space="preserve">3 Performance Comparison of </w:t>
      </w:r>
      <w:r w:rsidR="00B8370B">
        <w:t xml:space="preserve">the </w:t>
      </w:r>
      <w:r>
        <w:t xml:space="preserve">Best </w:t>
      </w:r>
      <w:r w:rsidR="00B8370B">
        <w:t xml:space="preserve">Performing </w:t>
      </w:r>
      <w:r>
        <w:t xml:space="preserve">Stacking/Voting Ensemble and the Single Base Estimators </w:t>
      </w:r>
    </w:p>
    <w:p w:rsidR="00B8370B" w:rsidP="00B8370B" w:rsidRDefault="00C17F59" w14:paraId="15553DB1" w14:textId="16B8D415">
      <w:pPr>
        <w:jc w:val="both"/>
        <w:rPr>
          <w:lang w:eastAsia="en-US"/>
        </w:rPr>
      </w:pPr>
      <w:r>
        <w:rPr>
          <w:lang w:eastAsia="en-US"/>
        </w:rPr>
        <w:t xml:space="preserve">As described in </w:t>
      </w:r>
      <w:r w:rsidR="00C0515E">
        <w:rPr>
          <w:lang w:eastAsia="en-US"/>
        </w:rPr>
        <w:t>S</w:t>
      </w:r>
      <w:r>
        <w:rPr>
          <w:lang w:eastAsia="en-US"/>
        </w:rPr>
        <w:t>ection 5.</w:t>
      </w:r>
      <w:r w:rsidR="004C19CC">
        <w:rPr>
          <w:lang w:eastAsia="en-US"/>
        </w:rPr>
        <w:t>5</w:t>
      </w:r>
      <w:r>
        <w:rPr>
          <w:lang w:eastAsia="en-US"/>
        </w:rPr>
        <w:t xml:space="preserve">1, the best performing </w:t>
      </w:r>
      <w:r w:rsidR="00C0515E">
        <w:rPr>
          <w:lang w:eastAsia="en-US"/>
        </w:rPr>
        <w:t xml:space="preserve">stacking and voting </w:t>
      </w:r>
      <w:r>
        <w:rPr>
          <w:lang w:eastAsia="en-US"/>
        </w:rPr>
        <w:t>ensemble was the Random Forest Stacking Ensemble (RFSE). Its</w:t>
      </w:r>
      <w:r w:rsidR="00E50B04">
        <w:rPr>
          <w:lang w:eastAsia="en-US"/>
        </w:rPr>
        <w:t xml:space="preserve"> </w:t>
      </w:r>
      <w:r>
        <w:rPr>
          <w:lang w:eastAsia="en-US"/>
        </w:rPr>
        <w:t>predictive error</w:t>
      </w:r>
      <w:r w:rsidR="00B8370B">
        <w:rPr>
          <w:lang w:eastAsia="en-US"/>
        </w:rPr>
        <w:t xml:space="preserve"> was compared with </w:t>
      </w:r>
      <w:r>
        <w:rPr>
          <w:lang w:eastAsia="en-US"/>
        </w:rPr>
        <w:t xml:space="preserve">that </w:t>
      </w:r>
      <w:r w:rsidR="00B8370B">
        <w:rPr>
          <w:lang w:eastAsia="en-US"/>
        </w:rPr>
        <w:t xml:space="preserve">of </w:t>
      </w:r>
      <w:r w:rsidR="00C0515E">
        <w:rPr>
          <w:lang w:eastAsia="en-US"/>
        </w:rPr>
        <w:t>its</w:t>
      </w:r>
      <w:r w:rsidR="00B8370B">
        <w:rPr>
          <w:lang w:eastAsia="en-US"/>
        </w:rPr>
        <w:t xml:space="preserve"> base estimators to establish whether </w:t>
      </w:r>
      <w:r>
        <w:rPr>
          <w:lang w:eastAsia="en-US"/>
        </w:rPr>
        <w:t xml:space="preserve">stacking </w:t>
      </w:r>
      <w:r w:rsidR="00B8370B">
        <w:rPr>
          <w:lang w:eastAsia="en-US"/>
        </w:rPr>
        <w:t>reduced error.</w:t>
      </w:r>
      <w:r w:rsidR="00EB1367">
        <w:rPr>
          <w:lang w:eastAsia="en-US"/>
        </w:rPr>
        <w:t xml:space="preserve"> While the following plots contain</w:t>
      </w:r>
      <w:r>
        <w:rPr>
          <w:lang w:eastAsia="en-US"/>
        </w:rPr>
        <w:t>ed</w:t>
      </w:r>
      <w:r w:rsidR="00EB1367">
        <w:rPr>
          <w:lang w:eastAsia="en-US"/>
        </w:rPr>
        <w:t xml:space="preserve"> a lot of detail, the most important information conveyed was the difference between </w:t>
      </w:r>
      <w:r>
        <w:rPr>
          <w:lang w:eastAsia="en-US"/>
        </w:rPr>
        <w:t>RFSE and its base estimators (light purple versus red, green, and light blue).</w:t>
      </w:r>
      <w:r w:rsidR="00B17E37">
        <w:rPr>
          <w:lang w:eastAsia="en-US"/>
        </w:rPr>
        <w:t xml:space="preserve"> See Appendix 9.</w:t>
      </w:r>
      <w:r w:rsidR="00152A4D">
        <w:rPr>
          <w:lang w:eastAsia="en-US"/>
        </w:rPr>
        <w:t>3</w:t>
      </w:r>
      <w:r w:rsidR="00DC330C">
        <w:rPr>
          <w:lang w:eastAsia="en-US"/>
        </w:rPr>
        <w:t>21 and 9.322</w:t>
      </w:r>
      <w:r w:rsidR="00B17E37">
        <w:rPr>
          <w:lang w:eastAsia="en-US"/>
        </w:rPr>
        <w:t xml:space="preserve"> for comparisons using MAE, RMSE, and R</w:t>
      </w:r>
      <w:r w:rsidR="00B17E37">
        <w:rPr>
          <w:vertAlign w:val="superscript"/>
          <w:lang w:eastAsia="en-US"/>
        </w:rPr>
        <w:t>2</w:t>
      </w:r>
      <w:r w:rsidR="00B17E37">
        <w:rPr>
          <w:lang w:eastAsia="en-US"/>
        </w:rPr>
        <w:t>.</w:t>
      </w:r>
    </w:p>
    <w:p w:rsidR="004C711E" w:rsidP="00B8370B" w:rsidRDefault="004C711E" w14:paraId="16E040BD" w14:textId="77777777">
      <w:pPr>
        <w:jc w:val="both"/>
        <w:rPr>
          <w:lang w:eastAsia="en-US"/>
        </w:rPr>
      </w:pPr>
    </w:p>
    <w:p w:rsidR="00825B3C" w:rsidP="00825B3C" w:rsidRDefault="00825B3C" w14:paraId="7E522E70" w14:textId="421B4170">
      <w:pPr>
        <w:pStyle w:val="Heading5"/>
      </w:pPr>
      <w:r>
        <w:t>5.</w:t>
      </w:r>
      <w:r w:rsidR="004C19CC">
        <w:t>5</w:t>
      </w:r>
      <w:r>
        <w:t xml:space="preserve">31: </w:t>
      </w:r>
      <w:r w:rsidR="00880E98">
        <w:t>Country-</w:t>
      </w:r>
      <w:r w:rsidR="009D6B41">
        <w:t>L</w:t>
      </w:r>
      <w:r w:rsidR="00880E98">
        <w:t xml:space="preserve">evel </w:t>
      </w:r>
      <w:r w:rsidR="009D6B41">
        <w:t>P</w:t>
      </w:r>
      <w:r w:rsidR="00880E98">
        <w:t>rediction</w:t>
      </w:r>
    </w:p>
    <w:p w:rsidR="00C17F59" w:rsidP="00B8370B" w:rsidRDefault="00023C67" w14:paraId="3C7C1F73" w14:textId="4891D5D9">
      <w:pPr>
        <w:jc w:val="both"/>
        <w:rPr>
          <w:lang w:eastAsia="en-US"/>
        </w:rPr>
      </w:pPr>
      <w:r>
        <w:rPr>
          <w:lang w:eastAsia="en-US"/>
        </w:rPr>
        <w:t>The</w:t>
      </w:r>
      <w:r w:rsidR="00C17F59">
        <w:rPr>
          <w:lang w:eastAsia="en-US"/>
        </w:rPr>
        <w:t xml:space="preserve"> Random Forest Stacking Ensemble greatly reduced both MSE and MRE for models trained for </w:t>
      </w:r>
      <w:r w:rsidR="00880E98">
        <w:rPr>
          <w:lang w:eastAsia="en-US"/>
        </w:rPr>
        <w:t>country-level prediction</w:t>
      </w:r>
      <w:r>
        <w:rPr>
          <w:lang w:eastAsia="en-US"/>
        </w:rPr>
        <w:t xml:space="preserve"> (Figure 2</w:t>
      </w:r>
      <w:r w:rsidR="00150CF5">
        <w:rPr>
          <w:lang w:eastAsia="en-US"/>
        </w:rPr>
        <w:t>9</w:t>
      </w:r>
      <w:r>
        <w:rPr>
          <w:lang w:eastAsia="en-US"/>
        </w:rPr>
        <w:t>)</w:t>
      </w:r>
      <w:r w:rsidR="00C17F59">
        <w:rPr>
          <w:lang w:eastAsia="en-US"/>
        </w:rPr>
        <w:t>. More explicitly, the RFSE achieved an MRE of 0.07 compared to the best MRE achieved by a base estimator of 0.25. Similarly, the RFSE had an MSE of 2,161 while the lowest MSE</w:t>
      </w:r>
      <w:r w:rsidR="008B0AC1">
        <w:rPr>
          <w:lang w:eastAsia="en-US"/>
        </w:rPr>
        <w:t xml:space="preserve"> produced by a</w:t>
      </w:r>
      <w:r w:rsidR="00C17F59">
        <w:rPr>
          <w:lang w:eastAsia="en-US"/>
        </w:rPr>
        <w:t xml:space="preserve"> base estimator </w:t>
      </w:r>
      <w:r w:rsidR="008B0AC1">
        <w:rPr>
          <w:lang w:eastAsia="en-US"/>
        </w:rPr>
        <w:t>was 4,185. Thus,</w:t>
      </w:r>
      <w:r w:rsidRPr="00320B59" w:rsidR="008B0AC1">
        <w:rPr>
          <w:b/>
          <w:bCs/>
          <w:lang w:eastAsia="en-US"/>
        </w:rPr>
        <w:t xml:space="preserve"> the Random Forest Stacking Ensemble was superior to the base estimators for </w:t>
      </w:r>
      <w:r w:rsidRPr="00320B59" w:rsidR="00880E98">
        <w:rPr>
          <w:b/>
          <w:bCs/>
          <w:lang w:eastAsia="en-US"/>
        </w:rPr>
        <w:t>country-level prediction</w:t>
      </w:r>
      <w:r w:rsidRPr="00320B59" w:rsidR="008B0AC1">
        <w:rPr>
          <w:b/>
          <w:bCs/>
          <w:lang w:eastAsia="en-US"/>
        </w:rPr>
        <w:t>.</w:t>
      </w:r>
    </w:p>
    <w:p w:rsidR="003229F8" w:rsidP="00B8370B" w:rsidRDefault="003229F8" w14:paraId="4C6B01DB" w14:textId="662105FE">
      <w:pPr>
        <w:jc w:val="both"/>
        <w:rPr>
          <w:lang w:eastAsia="en-US"/>
        </w:rPr>
      </w:pPr>
    </w:p>
    <w:p w:rsidR="00C42539" w:rsidP="00C42539" w:rsidRDefault="00985C1B" w14:paraId="66727C1C" w14:textId="50A74684">
      <w:pPr>
        <w:jc w:val="center"/>
        <w:rPr>
          <w:lang w:eastAsia="en-US"/>
        </w:rPr>
      </w:pPr>
      <w:r>
        <w:rPr>
          <w:noProof/>
          <w14:ligatures w14:val="standardContextual"/>
        </w:rPr>
        <mc:AlternateContent>
          <mc:Choice Requires="wps">
            <w:drawing>
              <wp:anchor distT="0" distB="0" distL="114300" distR="114300" simplePos="0" relativeHeight="251658271" behindDoc="0" locked="0" layoutInCell="1" allowOverlap="1" wp14:anchorId="195FEA34" wp14:editId="6220CB79">
                <wp:simplePos x="0" y="0"/>
                <wp:positionH relativeFrom="column">
                  <wp:posOffset>57538</wp:posOffset>
                </wp:positionH>
                <wp:positionV relativeFrom="paragraph">
                  <wp:posOffset>92153</wp:posOffset>
                </wp:positionV>
                <wp:extent cx="338400" cy="323133"/>
                <wp:effectExtent l="0" t="0" r="0" b="0"/>
                <wp:wrapNone/>
                <wp:docPr id="822700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25B3C" w:rsidP="00825B3C" w:rsidRDefault="00825B3C" w14:paraId="2993D0A4"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BA5D84">
              <v:shape id="_x0000_s1062" style="position:absolute;left:0;text-align:left;margin-left:4.55pt;margin-top:7.25pt;width:26.65pt;height:25.4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" w14:anchorId="195FEA34">
                <v:textbox>
                  <w:txbxContent>
                    <w:p w:rsidR="00825B3C" w:rsidP="00825B3C" w:rsidRDefault="00825B3C" w14:paraId="5FA7FD4C" w14:textId="77777777">
                      <w:r>
                        <w:t>a)</w:t>
                      </w:r>
                    </w:p>
                  </w:txbxContent>
                </v:textbox>
              </v:shape>
            </w:pict>
          </mc:Fallback>
        </mc:AlternateContent>
      </w:r>
      <w:r w:rsidRPr="004972F6" w:rsidR="004972F6">
        <w:rPr>
          <w:noProof/>
          <w:lang w:eastAsia="en-US"/>
        </w:rPr>
        <w:drawing>
          <wp:inline distT="0" distB="0" distL="0" distR="0" wp14:anchorId="4110B956" wp14:editId="0E7CC75A">
            <wp:extent cx="4993775" cy="2900218"/>
            <wp:effectExtent l="0" t="0" r="0" b="0"/>
            <wp:docPr id="45269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5293" name=""/>
                    <pic:cNvPicPr/>
                  </pic:nvPicPr>
                  <pic:blipFill>
                    <a:blip r:embed="rId51"/>
                    <a:stretch>
                      <a:fillRect/>
                    </a:stretch>
                  </pic:blipFill>
                  <pic:spPr>
                    <a:xfrm>
                      <a:off x="0" y="0"/>
                      <a:ext cx="5038682" cy="2926299"/>
                    </a:xfrm>
                    <a:prstGeom prst="rect">
                      <a:avLst/>
                    </a:prstGeom>
                  </pic:spPr>
                </pic:pic>
              </a:graphicData>
            </a:graphic>
          </wp:inline>
        </w:drawing>
      </w:r>
    </w:p>
    <w:p w:rsidR="00825B3C" w:rsidP="003229F8" w:rsidRDefault="00985C1B" w14:paraId="3870414D" w14:textId="0579FE2D">
      <w:pPr>
        <w:jc w:val="center"/>
        <w:rPr>
          <w:lang w:eastAsia="en-US"/>
        </w:rPr>
      </w:pPr>
      <w:r>
        <w:rPr>
          <w:noProof/>
          <w14:ligatures w14:val="standardContextual"/>
        </w:rPr>
        <mc:AlternateContent>
          <mc:Choice Requires="wps">
            <w:drawing>
              <wp:anchor distT="0" distB="0" distL="114300" distR="114300" simplePos="0" relativeHeight="251658270" behindDoc="0" locked="0" layoutInCell="1" allowOverlap="1" wp14:anchorId="1BFF55EB" wp14:editId="019AE772">
                <wp:simplePos x="0" y="0"/>
                <wp:positionH relativeFrom="column">
                  <wp:posOffset>102120</wp:posOffset>
                </wp:positionH>
                <wp:positionV relativeFrom="paragraph">
                  <wp:posOffset>40640</wp:posOffset>
                </wp:positionV>
                <wp:extent cx="338400" cy="323133"/>
                <wp:effectExtent l="0" t="0" r="0" b="0"/>
                <wp:wrapNone/>
                <wp:docPr id="126703899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25B3C" w:rsidP="00825B3C" w:rsidRDefault="00825B3C" w14:paraId="243B1CC0" w14:textId="6656C36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7C6235">
              <v:shape id="_x0000_s1063" style="position:absolute;left:0;text-align:left;margin-left:8.05pt;margin-top:3.2pt;width:26.65pt;height:25.4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" w14:anchorId="1BFF55EB">
                <v:textbox>
                  <w:txbxContent>
                    <w:p w:rsidR="00825B3C" w:rsidP="00825B3C" w:rsidRDefault="00825B3C" w14:paraId="5BB483D3" w14:textId="6656C36B">
                      <w:r>
                        <w:t>b)</w:t>
                      </w:r>
                    </w:p>
                  </w:txbxContent>
                </v:textbox>
              </v:shape>
            </w:pict>
          </mc:Fallback>
        </mc:AlternateContent>
      </w:r>
      <w:r w:rsidRPr="00985C1B">
        <w:rPr>
          <w:noProof/>
          <w:lang w:eastAsia="en-US"/>
        </w:rPr>
        <w:drawing>
          <wp:inline distT="0" distB="0" distL="0" distR="0" wp14:anchorId="389C42B4" wp14:editId="26DBEC6D">
            <wp:extent cx="4852109" cy="2817944"/>
            <wp:effectExtent l="0" t="0" r="0" b="1905"/>
            <wp:docPr id="119524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0961" name=""/>
                    <pic:cNvPicPr/>
                  </pic:nvPicPr>
                  <pic:blipFill>
                    <a:blip r:embed="rId52"/>
                    <a:stretch>
                      <a:fillRect/>
                    </a:stretch>
                  </pic:blipFill>
                  <pic:spPr>
                    <a:xfrm>
                      <a:off x="0" y="0"/>
                      <a:ext cx="4931794" cy="2864222"/>
                    </a:xfrm>
                    <a:prstGeom prst="rect">
                      <a:avLst/>
                    </a:prstGeom>
                  </pic:spPr>
                </pic:pic>
              </a:graphicData>
            </a:graphic>
          </wp:inline>
        </w:drawing>
      </w:r>
    </w:p>
    <w:p w:rsidRPr="00F35CCB" w:rsidR="00825B3C" w:rsidP="00825B3C" w:rsidRDefault="00825B3C" w14:paraId="41ADBE38" w14:textId="452C089B">
      <w:pPr>
        <w:jc w:val="both"/>
        <w:rPr>
          <w:sz w:val="22"/>
          <w:szCs w:val="22"/>
          <w:lang w:eastAsia="en-US"/>
        </w:rPr>
      </w:pPr>
      <w:r w:rsidRPr="00F35CCB">
        <w:rPr>
          <w:b/>
          <w:bCs/>
          <w:sz w:val="22"/>
          <w:szCs w:val="22"/>
          <w:lang w:eastAsia="en-US"/>
        </w:rPr>
        <w:t>Figure 2</w:t>
      </w:r>
      <w:r w:rsidR="00150CF5">
        <w:rPr>
          <w:b/>
          <w:bCs/>
          <w:sz w:val="22"/>
          <w:szCs w:val="22"/>
          <w:lang w:eastAsia="en-US"/>
        </w:rPr>
        <w:t>9</w:t>
      </w:r>
      <w:r w:rsidRPr="00F35CCB">
        <w:rPr>
          <w:b/>
          <w:bCs/>
          <w:sz w:val="22"/>
          <w:szCs w:val="22"/>
          <w:lang w:eastAsia="en-US"/>
        </w:rPr>
        <w:t>:</w:t>
      </w:r>
      <w:r w:rsidRPr="00F35CCB">
        <w:rPr>
          <w:sz w:val="22"/>
          <w:szCs w:val="22"/>
          <w:lang w:eastAsia="en-US"/>
        </w:rPr>
        <w:t xml:space="preserve"> a) Mean relative error and b) mean-squared error for the Random Forest Stacking Ensemble </w:t>
      </w:r>
      <w:r w:rsidR="00320B59">
        <w:rPr>
          <w:sz w:val="22"/>
          <w:szCs w:val="22"/>
          <w:lang w:eastAsia="en-US"/>
        </w:rPr>
        <w:t xml:space="preserve">(purple) </w:t>
      </w:r>
      <w:r w:rsidRPr="00F35CCB">
        <w:rPr>
          <w:sz w:val="22"/>
          <w:szCs w:val="22"/>
          <w:lang w:eastAsia="en-US"/>
        </w:rPr>
        <w:t xml:space="preserve">and </w:t>
      </w:r>
      <w:r w:rsidR="00320B59">
        <w:rPr>
          <w:sz w:val="22"/>
          <w:szCs w:val="22"/>
          <w:lang w:eastAsia="en-US"/>
        </w:rPr>
        <w:t xml:space="preserve">the Random Forest (red), </w:t>
      </w:r>
      <w:proofErr w:type="spellStart"/>
      <w:r w:rsidR="00320B59">
        <w:rPr>
          <w:sz w:val="22"/>
          <w:szCs w:val="22"/>
          <w:lang w:eastAsia="en-US"/>
        </w:rPr>
        <w:t>XGBoost</w:t>
      </w:r>
      <w:proofErr w:type="spellEnd"/>
      <w:r w:rsidR="00320B59">
        <w:rPr>
          <w:sz w:val="22"/>
          <w:szCs w:val="22"/>
          <w:lang w:eastAsia="en-US"/>
        </w:rPr>
        <w:t xml:space="preserve"> (green), and </w:t>
      </w:r>
      <w:proofErr w:type="spellStart"/>
      <w:r w:rsidR="00320B59">
        <w:rPr>
          <w:sz w:val="22"/>
          <w:szCs w:val="22"/>
          <w:lang w:eastAsia="en-US"/>
        </w:rPr>
        <w:t>LightGBM</w:t>
      </w:r>
      <w:proofErr w:type="spellEnd"/>
      <w:r w:rsidR="00320B59">
        <w:rPr>
          <w:sz w:val="22"/>
          <w:szCs w:val="22"/>
          <w:lang w:eastAsia="en-US"/>
        </w:rPr>
        <w:t xml:space="preserve"> (blue) base estimators </w:t>
      </w:r>
      <w:r w:rsidRPr="00F35CCB">
        <w:rPr>
          <w:sz w:val="22"/>
          <w:szCs w:val="22"/>
          <w:lang w:eastAsia="en-US"/>
        </w:rPr>
        <w:t xml:space="preserve">trained for </w:t>
      </w:r>
      <w:r w:rsidRPr="00F35CCB" w:rsidR="00880E98">
        <w:rPr>
          <w:sz w:val="22"/>
          <w:szCs w:val="22"/>
          <w:lang w:eastAsia="en-US"/>
        </w:rPr>
        <w:t>country-level prediction</w:t>
      </w:r>
      <w:r w:rsidRPr="00F35CCB">
        <w:rPr>
          <w:sz w:val="22"/>
          <w:szCs w:val="22"/>
          <w:lang w:eastAsia="en-US"/>
        </w:rPr>
        <w:t>.</w:t>
      </w:r>
    </w:p>
    <w:p w:rsidR="00825B3C" w:rsidP="00B8370B" w:rsidRDefault="00825B3C" w14:paraId="06AD4E9E" w14:textId="77777777">
      <w:pPr>
        <w:jc w:val="both"/>
        <w:rPr>
          <w:lang w:eastAsia="en-US"/>
        </w:rPr>
      </w:pPr>
    </w:p>
    <w:p w:rsidR="00825B3C" w:rsidP="00825B3C" w:rsidRDefault="00825B3C" w14:paraId="30E5A521" w14:textId="5F2BDD09">
      <w:pPr>
        <w:pStyle w:val="Heading5"/>
      </w:pPr>
      <w:r>
        <w:t>5.</w:t>
      </w:r>
      <w:r w:rsidR="004C19CC">
        <w:t>5</w:t>
      </w:r>
      <w:r>
        <w:t xml:space="preserve">32: </w:t>
      </w:r>
      <w:r w:rsidR="00EE4A5A">
        <w:t>Forecasting</w:t>
      </w:r>
    </w:p>
    <w:p w:rsidR="00170633" w:rsidP="00B8370B" w:rsidRDefault="00416014" w14:paraId="05410053" w14:textId="2F8D88F8">
      <w:pPr>
        <w:jc w:val="both"/>
        <w:rPr>
          <w:lang w:eastAsia="en-US"/>
        </w:rPr>
      </w:pPr>
      <w:r>
        <w:rPr>
          <w:lang w:eastAsia="en-US"/>
        </w:rPr>
        <w:t>The</w:t>
      </w:r>
      <w:r w:rsidR="008B0AC1">
        <w:rPr>
          <w:lang w:eastAsia="en-US"/>
        </w:rPr>
        <w:t xml:space="preserve"> </w:t>
      </w:r>
      <w:r>
        <w:rPr>
          <w:lang w:eastAsia="en-US"/>
        </w:rPr>
        <w:t>Random Forest Stacking Ensemble</w:t>
      </w:r>
      <w:r w:rsidR="008B0AC1">
        <w:rPr>
          <w:lang w:eastAsia="en-US"/>
        </w:rPr>
        <w:t xml:space="preserve"> trained </w:t>
      </w:r>
      <w:r>
        <w:rPr>
          <w:lang w:eastAsia="en-US"/>
        </w:rPr>
        <w:t>to perform</w:t>
      </w:r>
      <w:r w:rsidR="008B0AC1">
        <w:rPr>
          <w:lang w:eastAsia="en-US"/>
        </w:rPr>
        <w:t xml:space="preserve"> </w:t>
      </w:r>
      <w:r w:rsidR="00EE4A5A">
        <w:rPr>
          <w:lang w:eastAsia="en-US"/>
        </w:rPr>
        <w:t>forecasting</w:t>
      </w:r>
      <w:r w:rsidR="008B0AC1">
        <w:rPr>
          <w:lang w:eastAsia="en-US"/>
        </w:rPr>
        <w:t xml:space="preserve"> </w:t>
      </w:r>
      <w:r>
        <w:rPr>
          <w:lang w:eastAsia="en-US"/>
        </w:rPr>
        <w:t>did</w:t>
      </w:r>
      <w:r w:rsidR="008B0AC1">
        <w:rPr>
          <w:lang w:eastAsia="en-US"/>
        </w:rPr>
        <w:t xml:space="preserve"> not always produce greatly lower error than the base estimators (Figure </w:t>
      </w:r>
      <w:r w:rsidR="00150CF5">
        <w:rPr>
          <w:lang w:eastAsia="en-US"/>
        </w:rPr>
        <w:t>30</w:t>
      </w:r>
      <w:r w:rsidR="008B0AC1">
        <w:rPr>
          <w:lang w:eastAsia="en-US"/>
        </w:rPr>
        <w:t xml:space="preserve">). </w:t>
      </w:r>
      <w:r w:rsidR="00340AC8">
        <w:rPr>
          <w:lang w:eastAsia="en-US"/>
        </w:rPr>
        <w:t xml:space="preserve">The RFSE’s best MRE of 0.37 was the same as the MRE produced by the Random Forest base estimator trained with no feature selection and a missing data threshold of 95%. </w:t>
      </w:r>
      <w:r>
        <w:rPr>
          <w:lang w:eastAsia="en-US"/>
        </w:rPr>
        <w:t>The RFSE’s</w:t>
      </w:r>
      <w:r w:rsidR="00170633">
        <w:rPr>
          <w:lang w:eastAsia="en-US"/>
        </w:rPr>
        <w:t xml:space="preserve"> lowest MSE of 5,134 was larger than the MSE produced by the </w:t>
      </w:r>
      <w:proofErr w:type="spellStart"/>
      <w:r w:rsidR="00170633">
        <w:rPr>
          <w:lang w:eastAsia="en-US"/>
        </w:rPr>
        <w:t>LightGBM</w:t>
      </w:r>
      <w:proofErr w:type="spellEnd"/>
      <w:r w:rsidR="00170633">
        <w:rPr>
          <w:lang w:eastAsia="en-US"/>
        </w:rPr>
        <w:t xml:space="preserve"> base estimator (4,773) trained on the ‘Correlation 0.6’ feature subset with a missing data threshold of 95%.</w:t>
      </w:r>
    </w:p>
    <w:p w:rsidR="005824A4" w:rsidP="00B8370B" w:rsidRDefault="005824A4" w14:paraId="7765C055" w14:textId="77777777">
      <w:pPr>
        <w:jc w:val="both"/>
        <w:rPr>
          <w:lang w:eastAsia="en-US"/>
        </w:rPr>
      </w:pPr>
    </w:p>
    <w:p w:rsidRPr="00D64B81" w:rsidR="005824A4" w:rsidP="00B8370B" w:rsidRDefault="005824A4" w14:paraId="60276250" w14:textId="7EF1A98C">
      <w:pPr>
        <w:jc w:val="both"/>
        <w:rPr>
          <w:lang w:eastAsia="en-US"/>
        </w:rPr>
      </w:pPr>
      <w:r>
        <w:rPr>
          <w:lang w:eastAsia="en-US"/>
        </w:rPr>
        <w:t xml:space="preserve">Despite these less promising results, </w:t>
      </w:r>
      <w:r w:rsidRPr="006F4D88">
        <w:rPr>
          <w:b/>
          <w:bCs/>
          <w:lang w:eastAsia="en-US"/>
        </w:rPr>
        <w:t>the Random Forest Stacking Ensemble was still considered the ‘best performing model’</w:t>
      </w:r>
      <w:r w:rsidR="006F4D88">
        <w:rPr>
          <w:lang w:eastAsia="en-US"/>
        </w:rPr>
        <w:t xml:space="preserve"> because</w:t>
      </w:r>
      <w:r>
        <w:rPr>
          <w:lang w:eastAsia="en-US"/>
        </w:rPr>
        <w:t xml:space="preserve"> </w:t>
      </w:r>
      <w:r w:rsidR="006F4D88">
        <w:rPr>
          <w:lang w:eastAsia="en-US"/>
        </w:rPr>
        <w:t>of</w:t>
      </w:r>
      <w:r>
        <w:rPr>
          <w:lang w:eastAsia="en-US"/>
        </w:rPr>
        <w:t xml:space="preserve"> the substantial improvement </w:t>
      </w:r>
      <w:r w:rsidR="006F4D88">
        <w:rPr>
          <w:lang w:eastAsia="en-US"/>
        </w:rPr>
        <w:t xml:space="preserve">it produced </w:t>
      </w:r>
      <w:r>
        <w:rPr>
          <w:lang w:eastAsia="en-US"/>
        </w:rPr>
        <w:t xml:space="preserve">for country-level prediction. </w:t>
      </w:r>
      <w:r w:rsidR="006F4D88">
        <w:rPr>
          <w:lang w:eastAsia="en-US"/>
        </w:rPr>
        <w:t>The RFSE</w:t>
      </w:r>
      <w:r>
        <w:rPr>
          <w:lang w:eastAsia="en-US"/>
        </w:rPr>
        <w:t xml:space="preserve"> was used for forecasting as well </w:t>
      </w:r>
      <w:r w:rsidRPr="006F4D88">
        <w:rPr>
          <w:b/>
          <w:bCs/>
          <w:lang w:eastAsia="en-US"/>
        </w:rPr>
        <w:t xml:space="preserve">for consistency and because </w:t>
      </w:r>
      <w:r w:rsidR="006F4D88">
        <w:rPr>
          <w:b/>
          <w:bCs/>
          <w:lang w:eastAsia="en-US"/>
        </w:rPr>
        <w:t>it</w:t>
      </w:r>
      <w:r w:rsidRPr="006F4D88">
        <w:rPr>
          <w:b/>
          <w:bCs/>
          <w:lang w:eastAsia="en-US"/>
        </w:rPr>
        <w:t xml:space="preserve"> did not increase MRE or raise MSE by a notable amount</w:t>
      </w:r>
      <w:r w:rsidR="00D64B81">
        <w:rPr>
          <w:lang w:eastAsia="en-US"/>
        </w:rPr>
        <w:t>, as its MSE was only 1.08 times greater than the best base estimator’s MSE.</w:t>
      </w:r>
    </w:p>
    <w:p w:rsidR="00825B3C" w:rsidP="0033638A" w:rsidRDefault="00D64B81" w14:paraId="4EB4C3C5" w14:textId="08643330">
      <w:pPr>
        <w:rPr>
          <w:lang w:eastAsia="en-US"/>
        </w:rPr>
      </w:pPr>
      <w:r>
        <w:rPr>
          <w:noProof/>
          <w14:ligatures w14:val="standardContextual"/>
        </w:rPr>
        <mc:AlternateContent>
          <mc:Choice Requires="wps">
            <w:drawing>
              <wp:anchor distT="0" distB="0" distL="114300" distR="114300" simplePos="0" relativeHeight="251658273" behindDoc="0" locked="0" layoutInCell="1" allowOverlap="1" wp14:anchorId="4328AE57" wp14:editId="7D251A34">
                <wp:simplePos x="0" y="0"/>
                <wp:positionH relativeFrom="column">
                  <wp:posOffset>273343</wp:posOffset>
                </wp:positionH>
                <wp:positionV relativeFrom="paragraph">
                  <wp:posOffset>174235</wp:posOffset>
                </wp:positionV>
                <wp:extent cx="338400" cy="323133"/>
                <wp:effectExtent l="0" t="0" r="0" b="0"/>
                <wp:wrapNone/>
                <wp:docPr id="191522993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25B3C" w:rsidP="00825B3C" w:rsidRDefault="00825B3C" w14:paraId="0A474CE7"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400D4F">
              <v:shape id="_x0000_s1064" style="position:absolute;margin-left:21.5pt;margin-top:13.7pt;width:26.65pt;height:25.4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LAS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" w14:anchorId="4328AE57">
                <v:textbox>
                  <w:txbxContent>
                    <w:p w:rsidR="00825B3C" w:rsidP="00825B3C" w:rsidRDefault="00825B3C" w14:paraId="1B984022" w14:textId="77777777">
                      <w:r>
                        <w:t>a)</w:t>
                      </w:r>
                    </w:p>
                  </w:txbxContent>
                </v:textbox>
              </v:shape>
            </w:pict>
          </mc:Fallback>
        </mc:AlternateContent>
      </w:r>
    </w:p>
    <w:p w:rsidR="008644BE" w:rsidP="008B0AC1" w:rsidRDefault="0033638A" w14:paraId="25114BC3" w14:textId="274B0A01">
      <w:pPr>
        <w:jc w:val="center"/>
        <w:rPr>
          <w:lang w:eastAsia="en-US"/>
        </w:rPr>
      </w:pPr>
      <w:r w:rsidRPr="0033638A">
        <w:rPr>
          <w:noProof/>
          <w:lang w:eastAsia="en-US"/>
        </w:rPr>
        <w:drawing>
          <wp:inline distT="0" distB="0" distL="0" distR="0" wp14:anchorId="74834C20" wp14:editId="7387C98C">
            <wp:extent cx="4811151" cy="2794155"/>
            <wp:effectExtent l="0" t="0" r="2540" b="0"/>
            <wp:docPr id="13925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2467" name=""/>
                    <pic:cNvPicPr/>
                  </pic:nvPicPr>
                  <pic:blipFill>
                    <a:blip r:embed="rId53"/>
                    <a:stretch>
                      <a:fillRect/>
                    </a:stretch>
                  </pic:blipFill>
                  <pic:spPr>
                    <a:xfrm>
                      <a:off x="0" y="0"/>
                      <a:ext cx="4893537" cy="2842002"/>
                    </a:xfrm>
                    <a:prstGeom prst="rect">
                      <a:avLst/>
                    </a:prstGeom>
                  </pic:spPr>
                </pic:pic>
              </a:graphicData>
            </a:graphic>
          </wp:inline>
        </w:drawing>
      </w:r>
    </w:p>
    <w:p w:rsidR="00825B3C" w:rsidP="008B0AC1" w:rsidRDefault="0011062C" w14:paraId="22B6B5B2" w14:textId="04CB988A">
      <w:pPr>
        <w:jc w:val="center"/>
        <w:rPr>
          <w:lang w:eastAsia="en-US"/>
        </w:rPr>
      </w:pPr>
      <w:r>
        <w:rPr>
          <w:noProof/>
          <w14:ligatures w14:val="standardContextual"/>
        </w:rPr>
        <mc:AlternateContent>
          <mc:Choice Requires="wps">
            <w:drawing>
              <wp:anchor distT="0" distB="0" distL="114300" distR="114300" simplePos="0" relativeHeight="251658272" behindDoc="0" locked="0" layoutInCell="1" allowOverlap="1" wp14:anchorId="3495BACB" wp14:editId="017C9B51">
                <wp:simplePos x="0" y="0"/>
                <wp:positionH relativeFrom="column">
                  <wp:posOffset>386777</wp:posOffset>
                </wp:positionH>
                <wp:positionV relativeFrom="paragraph">
                  <wp:posOffset>-1987</wp:posOffset>
                </wp:positionV>
                <wp:extent cx="338400" cy="323133"/>
                <wp:effectExtent l="0" t="0" r="0" b="0"/>
                <wp:wrapNone/>
                <wp:docPr id="166192362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25B3C" w:rsidP="00825B3C" w:rsidRDefault="00825B3C" w14:paraId="3966CADB"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1BAD87">
              <v:shape id="_x0000_s1065" style="position:absolute;left:0;text-align:left;margin-left:30.45pt;margin-top:-.15pt;width:26.65pt;height:25.4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" w14:anchorId="3495BACB">
                <v:textbox>
                  <w:txbxContent>
                    <w:p w:rsidR="00825B3C" w:rsidP="00825B3C" w:rsidRDefault="00825B3C" w14:paraId="53F6D46F" w14:textId="77777777">
                      <w:r>
                        <w:t>b)</w:t>
                      </w:r>
                    </w:p>
                  </w:txbxContent>
                </v:textbox>
              </v:shape>
            </w:pict>
          </mc:Fallback>
        </mc:AlternateContent>
      </w:r>
      <w:r w:rsidRPr="008644BE" w:rsidR="008644BE">
        <w:rPr>
          <w:noProof/>
          <w:lang w:eastAsia="en-US"/>
        </w:rPr>
        <w:drawing>
          <wp:inline distT="0" distB="0" distL="0" distR="0" wp14:anchorId="041E2C50" wp14:editId="59F205A9">
            <wp:extent cx="4986908" cy="2896230"/>
            <wp:effectExtent l="0" t="0" r="4445" b="0"/>
            <wp:docPr id="3528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4816" name=""/>
                    <pic:cNvPicPr/>
                  </pic:nvPicPr>
                  <pic:blipFill>
                    <a:blip r:embed="rId54"/>
                    <a:stretch>
                      <a:fillRect/>
                    </a:stretch>
                  </pic:blipFill>
                  <pic:spPr>
                    <a:xfrm>
                      <a:off x="0" y="0"/>
                      <a:ext cx="5056784" cy="2936812"/>
                    </a:xfrm>
                    <a:prstGeom prst="rect">
                      <a:avLst/>
                    </a:prstGeom>
                  </pic:spPr>
                </pic:pic>
              </a:graphicData>
            </a:graphic>
          </wp:inline>
        </w:drawing>
      </w:r>
    </w:p>
    <w:p w:rsidRPr="00F35CCB" w:rsidR="004007B6" w:rsidP="00B8370B" w:rsidRDefault="00825B3C" w14:paraId="516552A3" w14:textId="5993FA37">
      <w:pPr>
        <w:jc w:val="both"/>
        <w:rPr>
          <w:sz w:val="22"/>
          <w:szCs w:val="22"/>
          <w:lang w:eastAsia="en-US"/>
        </w:rPr>
      </w:pPr>
      <w:r w:rsidRPr="00F35CCB">
        <w:rPr>
          <w:b/>
          <w:bCs/>
          <w:sz w:val="22"/>
          <w:szCs w:val="22"/>
          <w:lang w:eastAsia="en-US"/>
        </w:rPr>
        <w:t xml:space="preserve">Figure </w:t>
      </w:r>
      <w:r w:rsidR="00150CF5">
        <w:rPr>
          <w:b/>
          <w:bCs/>
          <w:sz w:val="22"/>
          <w:szCs w:val="22"/>
          <w:lang w:eastAsia="en-US"/>
        </w:rPr>
        <w:t>30</w:t>
      </w:r>
      <w:r w:rsidRPr="00F35CCB">
        <w:rPr>
          <w:b/>
          <w:bCs/>
          <w:sz w:val="22"/>
          <w:szCs w:val="22"/>
          <w:lang w:eastAsia="en-US"/>
        </w:rPr>
        <w:t>:</w:t>
      </w:r>
      <w:r w:rsidRPr="00F35CCB">
        <w:rPr>
          <w:sz w:val="22"/>
          <w:szCs w:val="22"/>
          <w:lang w:eastAsia="en-US"/>
        </w:rPr>
        <w:t xml:space="preserve"> a) Mean relative error and b) mean-squared error </w:t>
      </w:r>
      <w:r w:rsidRPr="00F35CCB" w:rsidR="004007B6">
        <w:rPr>
          <w:sz w:val="22"/>
          <w:szCs w:val="22"/>
          <w:lang w:eastAsia="en-US"/>
        </w:rPr>
        <w:t xml:space="preserve">for the Random Forest Stacking Ensemble </w:t>
      </w:r>
      <w:r w:rsidR="004007B6">
        <w:rPr>
          <w:sz w:val="22"/>
          <w:szCs w:val="22"/>
          <w:lang w:eastAsia="en-US"/>
        </w:rPr>
        <w:t xml:space="preserve">(purple) </w:t>
      </w:r>
      <w:r w:rsidRPr="00F35CCB" w:rsidR="004007B6">
        <w:rPr>
          <w:sz w:val="22"/>
          <w:szCs w:val="22"/>
          <w:lang w:eastAsia="en-US"/>
        </w:rPr>
        <w:t xml:space="preserve">and </w:t>
      </w:r>
      <w:r w:rsidR="004007B6">
        <w:rPr>
          <w:sz w:val="22"/>
          <w:szCs w:val="22"/>
          <w:lang w:eastAsia="en-US"/>
        </w:rPr>
        <w:t xml:space="preserve">the Random Forest (red), </w:t>
      </w:r>
      <w:proofErr w:type="spellStart"/>
      <w:r w:rsidR="004007B6">
        <w:rPr>
          <w:sz w:val="22"/>
          <w:szCs w:val="22"/>
          <w:lang w:eastAsia="en-US"/>
        </w:rPr>
        <w:t>XGBoost</w:t>
      </w:r>
      <w:proofErr w:type="spellEnd"/>
      <w:r w:rsidR="004007B6">
        <w:rPr>
          <w:sz w:val="22"/>
          <w:szCs w:val="22"/>
          <w:lang w:eastAsia="en-US"/>
        </w:rPr>
        <w:t xml:space="preserve"> (green), and </w:t>
      </w:r>
      <w:proofErr w:type="spellStart"/>
      <w:r w:rsidR="004007B6">
        <w:rPr>
          <w:sz w:val="22"/>
          <w:szCs w:val="22"/>
          <w:lang w:eastAsia="en-US"/>
        </w:rPr>
        <w:t>LightGBM</w:t>
      </w:r>
      <w:proofErr w:type="spellEnd"/>
      <w:r w:rsidR="004007B6">
        <w:rPr>
          <w:sz w:val="22"/>
          <w:szCs w:val="22"/>
          <w:lang w:eastAsia="en-US"/>
        </w:rPr>
        <w:t xml:space="preserve"> (blue) base estimators </w:t>
      </w:r>
      <w:r w:rsidRPr="00F35CCB" w:rsidR="004007B6">
        <w:rPr>
          <w:sz w:val="22"/>
          <w:szCs w:val="22"/>
          <w:lang w:eastAsia="en-US"/>
        </w:rPr>
        <w:t xml:space="preserve">trained </w:t>
      </w:r>
      <w:r w:rsidR="004007B6">
        <w:rPr>
          <w:sz w:val="22"/>
          <w:szCs w:val="22"/>
          <w:lang w:eastAsia="en-US"/>
        </w:rPr>
        <w:t>to perform</w:t>
      </w:r>
      <w:r w:rsidRPr="00F35CCB" w:rsidR="004007B6">
        <w:rPr>
          <w:sz w:val="22"/>
          <w:szCs w:val="22"/>
          <w:lang w:eastAsia="en-US"/>
        </w:rPr>
        <w:t xml:space="preserve"> </w:t>
      </w:r>
      <w:r w:rsidR="004007B6">
        <w:rPr>
          <w:sz w:val="22"/>
          <w:szCs w:val="22"/>
          <w:lang w:eastAsia="en-US"/>
        </w:rPr>
        <w:t>forecasting</w:t>
      </w:r>
      <w:r w:rsidRPr="00F35CCB" w:rsidR="004007B6">
        <w:rPr>
          <w:sz w:val="22"/>
          <w:szCs w:val="22"/>
          <w:lang w:eastAsia="en-US"/>
        </w:rPr>
        <w:t>.</w:t>
      </w:r>
    </w:p>
    <w:p w:rsidR="00170633" w:rsidP="00FF7D22" w:rsidRDefault="009B6D79" w14:paraId="030FE5B8" w14:textId="09B2AC5B">
      <w:pPr>
        <w:pStyle w:val="Heading3"/>
      </w:pPr>
      <w:r>
        <w:t>5.</w:t>
      </w:r>
      <w:r w:rsidR="004C19CC">
        <w:t>6</w:t>
      </w:r>
      <w:r>
        <w:t xml:space="preserve"> Investigation into the </w:t>
      </w:r>
      <w:r w:rsidR="00170633">
        <w:t>Random Forest Stacking Ensemble</w:t>
      </w:r>
      <w:r w:rsidR="00636C11">
        <w:t>’s Architecture</w:t>
      </w:r>
    </w:p>
    <w:p w:rsidR="00170633" w:rsidP="00170633" w:rsidRDefault="00BD7630" w14:paraId="6EA23961" w14:textId="70CD8865">
      <w:pPr>
        <w:jc w:val="both"/>
        <w:rPr>
          <w:lang w:eastAsia="en-US"/>
        </w:rPr>
      </w:pPr>
      <w:r>
        <w:rPr>
          <w:lang w:eastAsia="en-US"/>
        </w:rPr>
        <w:t>The</w:t>
      </w:r>
      <w:r w:rsidR="00170633">
        <w:rPr>
          <w:lang w:eastAsia="en-US"/>
        </w:rPr>
        <w:t xml:space="preserve"> Random Forest Stacking Ensemble</w:t>
      </w:r>
      <w:r w:rsidR="00DF0D7C">
        <w:rPr>
          <w:lang w:eastAsia="en-US"/>
        </w:rPr>
        <w:t>’s architecture</w:t>
      </w:r>
      <w:r w:rsidR="00170633">
        <w:rPr>
          <w:lang w:eastAsia="en-US"/>
        </w:rPr>
        <w:t xml:space="preserve"> was investigated further </w:t>
      </w:r>
      <w:r w:rsidR="005D7C06">
        <w:rPr>
          <w:lang w:eastAsia="en-US"/>
        </w:rPr>
        <w:t xml:space="preserve">to better understand its performance </w:t>
      </w:r>
      <w:r w:rsidR="00DF0D7C">
        <w:rPr>
          <w:lang w:eastAsia="en-US"/>
        </w:rPr>
        <w:t>and</w:t>
      </w:r>
      <w:r w:rsidR="005D7C06">
        <w:rPr>
          <w:lang w:eastAsia="en-US"/>
        </w:rPr>
        <w:t xml:space="preserve"> determine if it could be improved</w:t>
      </w:r>
      <w:r w:rsidR="00F96DED">
        <w:rPr>
          <w:lang w:eastAsia="en-US"/>
        </w:rPr>
        <w:t xml:space="preserve"> (overviewed in Figure 3</w:t>
      </w:r>
      <w:r w:rsidR="00A753AC">
        <w:rPr>
          <w:lang w:eastAsia="en-US"/>
        </w:rPr>
        <w:t>d and 3e)</w:t>
      </w:r>
      <w:r w:rsidR="005D7C06">
        <w:rPr>
          <w:lang w:eastAsia="en-US"/>
        </w:rPr>
        <w:t>.</w:t>
      </w:r>
    </w:p>
    <w:p w:rsidRPr="00170633" w:rsidR="00170633" w:rsidP="00170633" w:rsidRDefault="00170633" w14:paraId="7CAE73AC" w14:textId="77777777">
      <w:pPr>
        <w:rPr>
          <w:lang w:eastAsia="en-US"/>
        </w:rPr>
      </w:pPr>
    </w:p>
    <w:p w:rsidR="00672A35" w:rsidP="00672A35" w:rsidRDefault="0070750D" w14:paraId="4A8C8B40" w14:textId="373CFD9F">
      <w:pPr>
        <w:pStyle w:val="Heading4"/>
      </w:pPr>
      <w:r>
        <w:t>5.</w:t>
      </w:r>
      <w:r w:rsidR="004C19CC">
        <w:t>6</w:t>
      </w:r>
      <w:r w:rsidR="009B6D79">
        <w:t>1</w:t>
      </w:r>
      <w:r>
        <w:t xml:space="preserve"> </w:t>
      </w:r>
      <w:r w:rsidR="00170633">
        <w:t xml:space="preserve">Random Forest Stacking Ensemble </w:t>
      </w:r>
      <w:r w:rsidR="0090055A">
        <w:t>with</w:t>
      </w:r>
      <w:r>
        <w:t xml:space="preserve"> Different Combinations of Base Estimators</w:t>
      </w:r>
    </w:p>
    <w:p w:rsidR="00B6355A" w:rsidP="00B13EF8" w:rsidRDefault="00076E9C" w14:paraId="404A7864" w14:textId="32D242DC">
      <w:pPr>
        <w:jc w:val="both"/>
      </w:pPr>
      <w:r>
        <w:t xml:space="preserve">Training the Random Forest Stacking Ensemble </w:t>
      </w:r>
      <w:r>
        <w:rPr>
          <w:lang w:eastAsia="en-US"/>
        </w:rPr>
        <w:t>(RFSE)</w:t>
      </w:r>
      <w:r>
        <w:t xml:space="preserve"> on a subset of available base estimators rather than all base estimators, as above, did not greatly improve performance of either country-level prediction or forecasting (Figures 3</w:t>
      </w:r>
      <w:r w:rsidR="00150CF5">
        <w:t>1</w:t>
      </w:r>
      <w:r>
        <w:t xml:space="preserve"> and 3</w:t>
      </w:r>
      <w:r w:rsidR="00150CF5">
        <w:t>2</w:t>
      </w:r>
      <w:r>
        <w:t xml:space="preserve">). </w:t>
      </w:r>
      <w:r w:rsidR="00B6355A">
        <w:t xml:space="preserve"> </w:t>
      </w:r>
    </w:p>
    <w:p w:rsidR="00B6355A" w:rsidP="00B13EF8" w:rsidRDefault="00B6355A" w14:paraId="14CA64DD" w14:textId="77777777">
      <w:pPr>
        <w:jc w:val="both"/>
      </w:pPr>
    </w:p>
    <w:p w:rsidR="00B13EF8" w:rsidP="00B13EF8" w:rsidRDefault="006A5816" w14:paraId="4ED3ADBD" w14:textId="66C71BB7">
      <w:pPr>
        <w:jc w:val="both"/>
      </w:pPr>
      <w:r>
        <w:t xml:space="preserve">When training the RFSE for </w:t>
      </w:r>
      <w:r w:rsidR="00880E98">
        <w:t>country-level prediction</w:t>
      </w:r>
      <w:r w:rsidR="00EF571D">
        <w:t>,</w:t>
      </w:r>
      <w:r>
        <w:t xml:space="preserve"> only </w:t>
      </w:r>
      <w:r w:rsidR="00EF571D">
        <w:t xml:space="preserve">using </w:t>
      </w:r>
      <w:r>
        <w:t xml:space="preserve">predictions from </w:t>
      </w:r>
      <w:proofErr w:type="spellStart"/>
      <w:r>
        <w:t>XGBoost</w:t>
      </w:r>
      <w:proofErr w:type="spellEnd"/>
      <w:r>
        <w:t xml:space="preserve"> models reduced MRE by roughly 0.3% (from </w:t>
      </w:r>
      <w:r w:rsidR="00E02031">
        <w:t>0.0</w:t>
      </w:r>
      <w:r>
        <w:t xml:space="preserve">695 to </w:t>
      </w:r>
      <w:r w:rsidR="00E02031">
        <w:t>0.0</w:t>
      </w:r>
      <w:r>
        <w:t>667)</w:t>
      </w:r>
      <w:r w:rsidR="00B13EF8">
        <w:t xml:space="preserve"> and decreased MSE by 87 (from 2,161 to 2,074)</w:t>
      </w:r>
      <w:r>
        <w:t xml:space="preserve">. </w:t>
      </w:r>
      <w:r w:rsidR="00B13EF8">
        <w:t xml:space="preserve">When training the RFSE for </w:t>
      </w:r>
      <w:r w:rsidR="00EE4A5A">
        <w:t>forecasting</w:t>
      </w:r>
      <w:r w:rsidR="00B13EF8">
        <w:t xml:space="preserve">, </w:t>
      </w:r>
      <w:r>
        <w:t xml:space="preserve">only </w:t>
      </w:r>
      <w:r w:rsidR="00B6355A">
        <w:t xml:space="preserve">using predictions from </w:t>
      </w:r>
      <w:r>
        <w:t xml:space="preserve">Random Forest base estimators </w:t>
      </w:r>
      <w:r w:rsidR="00B13EF8">
        <w:t>reduced</w:t>
      </w:r>
      <w:r>
        <w:t xml:space="preserve"> </w:t>
      </w:r>
      <w:r w:rsidR="00B13EF8">
        <w:t xml:space="preserve">MRE by about 0.19% (from </w:t>
      </w:r>
      <w:r w:rsidR="008033C0">
        <w:t>0.</w:t>
      </w:r>
      <w:r w:rsidR="00B13EF8">
        <w:t xml:space="preserve">3708 to </w:t>
      </w:r>
      <w:r w:rsidR="008033C0">
        <w:t>0.</w:t>
      </w:r>
      <w:r w:rsidR="00B13EF8">
        <w:t>3689)</w:t>
      </w:r>
      <w:r w:rsidR="00300697">
        <w:t xml:space="preserve"> and o</w:t>
      </w:r>
      <w:r w:rsidR="00F87797">
        <w:t>nly u</w:t>
      </w:r>
      <w:r w:rsidR="00B13EF8">
        <w:t xml:space="preserve">sing </w:t>
      </w:r>
      <w:r w:rsidR="00F87797">
        <w:t xml:space="preserve">predictions from </w:t>
      </w:r>
      <w:proofErr w:type="spellStart"/>
      <w:r w:rsidR="00B13EF8">
        <w:t>LightGBM</w:t>
      </w:r>
      <w:proofErr w:type="spellEnd"/>
      <w:r w:rsidR="00B13EF8">
        <w:t xml:space="preserve"> base estimators decreased MSE by 405 (from 5,134 to 4,729). All other combinations of base estimator inputs reduced performance. For example, using a different base estimator </w:t>
      </w:r>
      <w:r w:rsidR="00300697">
        <w:t>subset</w:t>
      </w:r>
      <w:r w:rsidR="00B13EF8">
        <w:t xml:space="preserve"> as input to the RFSE </w:t>
      </w:r>
      <w:r w:rsidR="00300697">
        <w:t>trained</w:t>
      </w:r>
      <w:r w:rsidR="00B13EF8">
        <w:t xml:space="preserve"> for </w:t>
      </w:r>
      <w:r w:rsidR="00880E98">
        <w:t>country-level prediction</w:t>
      </w:r>
      <w:r w:rsidR="00B13EF8">
        <w:t xml:space="preserve"> increased its MRE by at least 5% and its MSE by at least 1,200. </w:t>
      </w:r>
    </w:p>
    <w:p w:rsidR="00B13EF8" w:rsidP="00672A35" w:rsidRDefault="00B13EF8" w14:paraId="05752A12" w14:textId="77777777">
      <w:pPr>
        <w:jc w:val="both"/>
      </w:pPr>
    </w:p>
    <w:p w:rsidR="00672A35" w:rsidP="00967535" w:rsidRDefault="00B13EF8" w14:paraId="7CFC838E" w14:textId="72F177A0">
      <w:pPr>
        <w:jc w:val="both"/>
      </w:pPr>
      <w:r>
        <w:t xml:space="preserve">The improvements due to using a different subset of base estimators were extremely small, especially when the improvement was put in terms of MRE. Additionally, the best subset of base estimators to use changed for each metric and type of analysis. Choosing to remain with the original RFSE model trained on all base estimators prevented the need to conduct all future experiments on three different stacking ensemble formulations. Given the lack of compute resources at the tail-end of this project, the decision was made to use all base estimators. Additionally, using all available base estimators in an ensemble model more closely follows convention. </w:t>
      </w:r>
      <w:r w:rsidRPr="004E6BD9" w:rsidR="004E6BD9">
        <w:rPr>
          <w:b/>
          <w:bCs/>
        </w:rPr>
        <w:t xml:space="preserve">Thus, the Random Forest Stacking Ensemble trained on predictions from all base estimators was considered the ‘best-performing’ model </w:t>
      </w:r>
      <w:r w:rsidR="009F61F4">
        <w:rPr>
          <w:b/>
          <w:bCs/>
        </w:rPr>
        <w:t>from</w:t>
      </w:r>
      <w:r w:rsidRPr="004E6BD9" w:rsidR="004E6BD9">
        <w:rPr>
          <w:b/>
          <w:bCs/>
        </w:rPr>
        <w:t xml:space="preserve"> </w:t>
      </w:r>
      <w:r w:rsidR="009F61F4">
        <w:rPr>
          <w:b/>
          <w:bCs/>
        </w:rPr>
        <w:t>this point forward.</w:t>
      </w:r>
    </w:p>
    <w:p w:rsidR="00967535" w:rsidP="00F63459" w:rsidRDefault="00F63459" w14:paraId="4118C03B" w14:textId="57230495">
      <w:pPr>
        <w:jc w:val="center"/>
      </w:pPr>
      <w:r>
        <w:rPr>
          <w:noProof/>
          <w14:ligatures w14:val="standardContextual"/>
        </w:rPr>
        <mc:AlternateContent>
          <mc:Choice Requires="wps">
            <w:drawing>
              <wp:anchor distT="0" distB="0" distL="114300" distR="114300" simplePos="0" relativeHeight="251658275" behindDoc="0" locked="0" layoutInCell="1" allowOverlap="1" wp14:anchorId="6D3D0401" wp14:editId="390CF3D0">
                <wp:simplePos x="0" y="0"/>
                <wp:positionH relativeFrom="column">
                  <wp:posOffset>531495</wp:posOffset>
                </wp:positionH>
                <wp:positionV relativeFrom="paragraph">
                  <wp:posOffset>1981787</wp:posOffset>
                </wp:positionV>
                <wp:extent cx="337820" cy="322580"/>
                <wp:effectExtent l="0" t="0" r="0" b="0"/>
                <wp:wrapNone/>
                <wp:docPr id="149096367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72A35" w:rsidP="00672A35" w:rsidRDefault="00672A35" w14:paraId="7DAC5A28" w14:textId="3E30303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E6E440">
              <v:shape id="_x0000_s1066" style="position:absolute;left:0;text-align:left;margin-left:41.85pt;margin-top:156.05pt;width:26.6pt;height:25.4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" w14:anchorId="6D3D0401">
                <v:textbox>
                  <w:txbxContent>
                    <w:p w:rsidR="00672A35" w:rsidP="00672A35" w:rsidRDefault="00672A35" w14:paraId="38A2ACCF" w14:textId="3E30303D">
                      <w:r>
                        <w:t>b)</w:t>
                      </w:r>
                    </w:p>
                  </w:txbxContent>
                </v:textbox>
              </v:shape>
            </w:pict>
          </mc:Fallback>
        </mc:AlternateContent>
      </w:r>
      <w:r w:rsidR="00C42539">
        <w:rPr>
          <w:noProof/>
          <w14:ligatures w14:val="standardContextual"/>
        </w:rPr>
        <mc:AlternateContent>
          <mc:Choice Requires="wps">
            <w:drawing>
              <wp:anchor distT="0" distB="0" distL="114300" distR="114300" simplePos="0" relativeHeight="251658274" behindDoc="0" locked="0" layoutInCell="1" allowOverlap="1" wp14:anchorId="2BF423E9" wp14:editId="481A5498">
                <wp:simplePos x="0" y="0"/>
                <wp:positionH relativeFrom="column">
                  <wp:posOffset>541802</wp:posOffset>
                </wp:positionH>
                <wp:positionV relativeFrom="paragraph">
                  <wp:posOffset>111125</wp:posOffset>
                </wp:positionV>
                <wp:extent cx="338400" cy="323133"/>
                <wp:effectExtent l="0" t="0" r="0" b="0"/>
                <wp:wrapNone/>
                <wp:docPr id="122353598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72A35" w:rsidP="00672A35" w:rsidRDefault="00672A35" w14:paraId="6588FA58"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4664CA">
              <v:shape id="_x0000_s1067" style="position:absolute;left:0;text-align:left;margin-left:42.65pt;margin-top:8.75pt;width:26.65pt;height:25.4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n3Zw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" w14:anchorId="2BF423E9">
                <v:textbox>
                  <w:txbxContent>
                    <w:p w:rsidR="00672A35" w:rsidP="00672A35" w:rsidRDefault="00672A35" w14:paraId="66EEA9B4" w14:textId="77777777">
                      <w:r>
                        <w:t>a)</w:t>
                      </w:r>
                    </w:p>
                  </w:txbxContent>
                </v:textbox>
              </v:shape>
            </w:pict>
          </mc:Fallback>
        </mc:AlternateContent>
      </w:r>
      <w:r w:rsidRPr="006F245A" w:rsidR="006F245A">
        <w:rPr>
          <w:noProof/>
        </w:rPr>
        <w:drawing>
          <wp:inline distT="0" distB="0" distL="0" distR="0" wp14:anchorId="5351EB0B" wp14:editId="0373AE44">
            <wp:extent cx="3979477" cy="1976511"/>
            <wp:effectExtent l="0" t="0" r="0" b="5080"/>
            <wp:docPr id="182810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4777" name=""/>
                    <pic:cNvPicPr/>
                  </pic:nvPicPr>
                  <pic:blipFill>
                    <a:blip r:embed="rId55"/>
                    <a:stretch>
                      <a:fillRect/>
                    </a:stretch>
                  </pic:blipFill>
                  <pic:spPr>
                    <a:xfrm>
                      <a:off x="0" y="0"/>
                      <a:ext cx="4125406" cy="2048990"/>
                    </a:xfrm>
                    <a:prstGeom prst="rect">
                      <a:avLst/>
                    </a:prstGeom>
                  </pic:spPr>
                </pic:pic>
              </a:graphicData>
            </a:graphic>
          </wp:inline>
        </w:drawing>
      </w:r>
      <w:r w:rsidRPr="002B4F5F">
        <w:rPr>
          <w:noProof/>
        </w:rPr>
        <w:drawing>
          <wp:inline distT="0" distB="0" distL="0" distR="0" wp14:anchorId="462DD4B6" wp14:editId="7A856D21">
            <wp:extent cx="3988191" cy="1980839"/>
            <wp:effectExtent l="0" t="0" r="0" b="635"/>
            <wp:docPr id="1012145261"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5261" name="Picture 1" descr="A graph of blue rectangular bars&#10;&#10;AI-generated content may be incorrect."/>
                    <pic:cNvPicPr/>
                  </pic:nvPicPr>
                  <pic:blipFill>
                    <a:blip r:embed="rId56"/>
                    <a:stretch>
                      <a:fillRect/>
                    </a:stretch>
                  </pic:blipFill>
                  <pic:spPr>
                    <a:xfrm>
                      <a:off x="0" y="0"/>
                      <a:ext cx="4121693" cy="2047146"/>
                    </a:xfrm>
                    <a:prstGeom prst="rect">
                      <a:avLst/>
                    </a:prstGeom>
                  </pic:spPr>
                </pic:pic>
              </a:graphicData>
            </a:graphic>
          </wp:inline>
        </w:drawing>
      </w:r>
    </w:p>
    <w:p w:rsidRPr="00F63459" w:rsidR="00523A78" w:rsidP="00C42539" w:rsidRDefault="003D2130" w14:paraId="3ADEF45D" w14:textId="26E71FB0">
      <w:pPr>
        <w:jc w:val="both"/>
        <w:rPr>
          <w:sz w:val="22"/>
          <w:szCs w:val="22"/>
          <w:lang w:eastAsia="en-US"/>
        </w:rPr>
      </w:pPr>
      <w:r w:rsidRPr="00F35CCB">
        <w:rPr>
          <w:b/>
          <w:bCs/>
          <w:sz w:val="22"/>
          <w:szCs w:val="22"/>
          <w:lang w:eastAsia="en-US"/>
        </w:rPr>
        <w:t xml:space="preserve">Figure </w:t>
      </w:r>
      <w:r w:rsidRPr="00F35CCB" w:rsidR="0021633C">
        <w:rPr>
          <w:b/>
          <w:bCs/>
          <w:sz w:val="22"/>
          <w:szCs w:val="22"/>
          <w:lang w:eastAsia="en-US"/>
        </w:rPr>
        <w:t>3</w:t>
      </w:r>
      <w:r w:rsidR="00150CF5">
        <w:rPr>
          <w:b/>
          <w:bCs/>
          <w:sz w:val="22"/>
          <w:szCs w:val="22"/>
          <w:lang w:eastAsia="en-US"/>
        </w:rPr>
        <w:t>1</w:t>
      </w:r>
      <w:r w:rsidRPr="00F35CCB">
        <w:rPr>
          <w:b/>
          <w:bCs/>
          <w:sz w:val="22"/>
          <w:szCs w:val="22"/>
          <w:lang w:eastAsia="en-US"/>
        </w:rPr>
        <w:t>:</w:t>
      </w:r>
      <w:r w:rsidRPr="00F35CCB">
        <w:rPr>
          <w:sz w:val="22"/>
          <w:szCs w:val="22"/>
          <w:lang w:eastAsia="en-US"/>
        </w:rPr>
        <w:t xml:space="preserve"> a) Mean relative error and b) mean-squared error for the Random Forest Stacking Ensemble trained </w:t>
      </w:r>
      <w:r w:rsidR="00350C9B">
        <w:rPr>
          <w:sz w:val="22"/>
          <w:szCs w:val="22"/>
          <w:lang w:eastAsia="en-US"/>
        </w:rPr>
        <w:t xml:space="preserve">to perform country-level prediction using </w:t>
      </w:r>
      <w:r w:rsidRPr="00F35CCB">
        <w:rPr>
          <w:sz w:val="22"/>
          <w:szCs w:val="22"/>
          <w:lang w:eastAsia="en-US"/>
        </w:rPr>
        <w:t xml:space="preserve">different combinations of base estimators. </w:t>
      </w:r>
    </w:p>
    <w:p w:rsidR="00400BB6" w:rsidP="00400BB6" w:rsidRDefault="00400BB6" w14:paraId="4ABCFEC2" w14:textId="5C6A96B6">
      <w:pPr>
        <w:jc w:val="center"/>
      </w:pPr>
      <w:r>
        <w:rPr>
          <w:noProof/>
          <w14:ligatures w14:val="standardContextual"/>
        </w:rPr>
        <mc:AlternateContent>
          <mc:Choice Requires="wps">
            <w:drawing>
              <wp:anchor distT="0" distB="0" distL="114300" distR="114300" simplePos="0" relativeHeight="251658303" behindDoc="0" locked="0" layoutInCell="1" allowOverlap="1" wp14:anchorId="0A3E7FC9" wp14:editId="55A8B440">
                <wp:simplePos x="0" y="0"/>
                <wp:positionH relativeFrom="column">
                  <wp:posOffset>202411</wp:posOffset>
                </wp:positionH>
                <wp:positionV relativeFrom="paragraph">
                  <wp:posOffset>102440</wp:posOffset>
                </wp:positionV>
                <wp:extent cx="338400" cy="323133"/>
                <wp:effectExtent l="0" t="0" r="0" b="0"/>
                <wp:wrapNone/>
                <wp:docPr id="14822656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E3310" w:rsidP="00CE3310" w:rsidRDefault="00CE3310" w14:paraId="649098A1" w14:textId="506EC69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7CEB08">
              <v:shape id="_x0000_s1068" style="position:absolute;left:0;text-align:left;margin-left:15.95pt;margin-top:8.05pt;width:26.65pt;height:25.4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hTaA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" w14:anchorId="0A3E7FC9">
                <v:textbox>
                  <w:txbxContent>
                    <w:p w:rsidR="00CE3310" w:rsidP="00CE3310" w:rsidRDefault="00CE3310" w14:paraId="7D0CBBAC" w14:textId="506EC698">
                      <w:r>
                        <w:t>a)</w:t>
                      </w:r>
                    </w:p>
                  </w:txbxContent>
                </v:textbox>
              </v:shape>
            </w:pict>
          </mc:Fallback>
        </mc:AlternateContent>
      </w:r>
      <w:r w:rsidRPr="00324653" w:rsidR="00324653">
        <w:rPr>
          <w:noProof/>
        </w:rPr>
        <w:drawing>
          <wp:inline distT="0" distB="0" distL="0" distR="0" wp14:anchorId="76BB89CD" wp14:editId="4DBF7F18">
            <wp:extent cx="4233985" cy="2102920"/>
            <wp:effectExtent l="0" t="0" r="0" b="5715"/>
            <wp:docPr id="1797371416"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1416" name="Picture 1" descr="A graph of blue bars&#10;&#10;AI-generated content may be incorrect."/>
                    <pic:cNvPicPr/>
                  </pic:nvPicPr>
                  <pic:blipFill>
                    <a:blip r:embed="rId57"/>
                    <a:stretch>
                      <a:fillRect/>
                    </a:stretch>
                  </pic:blipFill>
                  <pic:spPr>
                    <a:xfrm>
                      <a:off x="0" y="0"/>
                      <a:ext cx="4338813" cy="2154986"/>
                    </a:xfrm>
                    <a:prstGeom prst="rect">
                      <a:avLst/>
                    </a:prstGeom>
                  </pic:spPr>
                </pic:pic>
              </a:graphicData>
            </a:graphic>
          </wp:inline>
        </w:drawing>
      </w:r>
    </w:p>
    <w:p w:rsidR="001A7907" w:rsidP="00324653" w:rsidRDefault="00EB55C9" w14:paraId="2029EC36" w14:textId="393C3858">
      <w:pPr>
        <w:jc w:val="center"/>
      </w:pPr>
      <w:r>
        <w:rPr>
          <w:noProof/>
          <w14:ligatures w14:val="standardContextual"/>
        </w:rPr>
        <mc:AlternateContent>
          <mc:Choice Requires="wps">
            <w:drawing>
              <wp:anchor distT="0" distB="0" distL="114300" distR="114300" simplePos="0" relativeHeight="251658302" behindDoc="0" locked="0" layoutInCell="1" allowOverlap="1" wp14:anchorId="469622AD" wp14:editId="701F4CC7">
                <wp:simplePos x="0" y="0"/>
                <wp:positionH relativeFrom="column">
                  <wp:posOffset>355356</wp:posOffset>
                </wp:positionH>
                <wp:positionV relativeFrom="paragraph">
                  <wp:posOffset>2540</wp:posOffset>
                </wp:positionV>
                <wp:extent cx="338400" cy="323133"/>
                <wp:effectExtent l="0" t="0" r="0" b="0"/>
                <wp:wrapNone/>
                <wp:docPr id="193861911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E3310" w:rsidP="00CE3310" w:rsidRDefault="00CE3310" w14:paraId="7DEF837D" w14:textId="7777777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734742">
              <v:shape id="_x0000_s1069" style="position:absolute;left:0;text-align:left;margin-left:28pt;margin-top:.2pt;width:26.65pt;height:25.4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0eG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" w14:anchorId="469622AD">
                <v:textbox>
                  <w:txbxContent>
                    <w:p w:rsidR="00CE3310" w:rsidP="00CE3310" w:rsidRDefault="00CE3310" w14:paraId="278BA010" w14:textId="77777777">
                      <w:r>
                        <w:t>b)</w:t>
                      </w:r>
                    </w:p>
                  </w:txbxContent>
                </v:textbox>
              </v:shape>
            </w:pict>
          </mc:Fallback>
        </mc:AlternateContent>
      </w:r>
      <w:r w:rsidRPr="00EB55C9">
        <w:rPr>
          <w:noProof/>
        </w:rPr>
        <w:drawing>
          <wp:inline distT="0" distB="0" distL="0" distR="0" wp14:anchorId="016F4C04" wp14:editId="67E3F9D7">
            <wp:extent cx="4311748" cy="2141543"/>
            <wp:effectExtent l="0" t="0" r="0" b="5080"/>
            <wp:docPr id="1167859260"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9260" name="Picture 1" descr="A graph of blue bars&#10;&#10;AI-generated content may be incorrect."/>
                    <pic:cNvPicPr/>
                  </pic:nvPicPr>
                  <pic:blipFill>
                    <a:blip r:embed="rId58"/>
                    <a:stretch>
                      <a:fillRect/>
                    </a:stretch>
                  </pic:blipFill>
                  <pic:spPr>
                    <a:xfrm>
                      <a:off x="0" y="0"/>
                      <a:ext cx="4554842" cy="2262282"/>
                    </a:xfrm>
                    <a:prstGeom prst="rect">
                      <a:avLst/>
                    </a:prstGeom>
                  </pic:spPr>
                </pic:pic>
              </a:graphicData>
            </a:graphic>
          </wp:inline>
        </w:drawing>
      </w:r>
    </w:p>
    <w:p w:rsidR="00672A35" w:rsidP="00F63459" w:rsidRDefault="00CE3310" w14:paraId="011569EE" w14:textId="14442921">
      <w:pPr>
        <w:jc w:val="both"/>
        <w:rPr>
          <w:sz w:val="22"/>
          <w:szCs w:val="22"/>
          <w:lang w:eastAsia="en-US"/>
        </w:rPr>
      </w:pPr>
      <w:r w:rsidRPr="00F35CCB">
        <w:rPr>
          <w:b/>
          <w:bCs/>
          <w:sz w:val="22"/>
          <w:szCs w:val="22"/>
          <w:lang w:eastAsia="en-US"/>
        </w:rPr>
        <w:t>Figure 3</w:t>
      </w:r>
      <w:r w:rsidR="00150CF5">
        <w:rPr>
          <w:b/>
          <w:bCs/>
          <w:sz w:val="22"/>
          <w:szCs w:val="22"/>
          <w:lang w:eastAsia="en-US"/>
        </w:rPr>
        <w:t>2</w:t>
      </w:r>
      <w:r w:rsidRPr="00F35CCB">
        <w:rPr>
          <w:b/>
          <w:bCs/>
          <w:sz w:val="22"/>
          <w:szCs w:val="22"/>
          <w:lang w:eastAsia="en-US"/>
        </w:rPr>
        <w:t>:</w:t>
      </w:r>
      <w:r w:rsidRPr="00F35CCB">
        <w:rPr>
          <w:sz w:val="22"/>
          <w:szCs w:val="22"/>
          <w:lang w:eastAsia="en-US"/>
        </w:rPr>
        <w:t xml:space="preserve"> a) Mean relative error and b) mean-squared error for the Random Forest Stacking Ensemble trained </w:t>
      </w:r>
      <w:r w:rsidR="00350C9B">
        <w:rPr>
          <w:sz w:val="22"/>
          <w:szCs w:val="22"/>
          <w:lang w:eastAsia="en-US"/>
        </w:rPr>
        <w:t>to perform forecasting using d</w:t>
      </w:r>
      <w:r w:rsidRPr="00F35CCB">
        <w:rPr>
          <w:sz w:val="22"/>
          <w:szCs w:val="22"/>
          <w:lang w:eastAsia="en-US"/>
        </w:rPr>
        <w:t xml:space="preserve">ifferent combinations of base estimators. </w:t>
      </w:r>
    </w:p>
    <w:p w:rsidRPr="00F63459" w:rsidR="00F16BD7" w:rsidP="00F63459" w:rsidRDefault="00F16BD7" w14:paraId="2F5C9069" w14:textId="77777777">
      <w:pPr>
        <w:jc w:val="both"/>
        <w:rPr>
          <w:sz w:val="22"/>
          <w:szCs w:val="22"/>
          <w:lang w:eastAsia="en-US"/>
        </w:rPr>
      </w:pPr>
    </w:p>
    <w:p w:rsidR="004C711E" w:rsidP="006F44DE" w:rsidRDefault="004C711E" w14:paraId="47519F26" w14:textId="418D1F2F">
      <w:pPr>
        <w:pStyle w:val="Heading4"/>
        <w:jc w:val="both"/>
      </w:pPr>
      <w:r>
        <w:t>5.</w:t>
      </w:r>
      <w:r w:rsidR="004C19CC">
        <w:t>6</w:t>
      </w:r>
      <w:r>
        <w:t xml:space="preserve">2 Importance Analysis </w:t>
      </w:r>
      <w:r w:rsidR="006F44DE">
        <w:t>of the Base Estimators in</w:t>
      </w:r>
      <w:r>
        <w:t xml:space="preserve"> the</w:t>
      </w:r>
      <w:r w:rsidR="009F61F4">
        <w:t xml:space="preserve"> Best-Performing</w:t>
      </w:r>
      <w:r>
        <w:t xml:space="preserve"> Random Forest Stacking Ensemble</w:t>
      </w:r>
    </w:p>
    <w:p w:rsidR="006C6A47" w:rsidP="006C6A47" w:rsidRDefault="006C6A47" w14:paraId="457B1796" w14:textId="4C20969F">
      <w:pPr>
        <w:jc w:val="both"/>
      </w:pPr>
      <w:r>
        <w:t>In Section 5.42, I discuss</w:t>
      </w:r>
      <w:r w:rsidR="00DD2430">
        <w:t>ed</w:t>
      </w:r>
      <w:r>
        <w:t xml:space="preserve"> how the RFSE only placed high importance on a small subset of mostly </w:t>
      </w:r>
      <w:proofErr w:type="spellStart"/>
      <w:r>
        <w:t>XGBoost</w:t>
      </w:r>
      <w:proofErr w:type="spellEnd"/>
      <w:r>
        <w:t xml:space="preserve"> and </w:t>
      </w:r>
      <w:proofErr w:type="spellStart"/>
      <w:r>
        <w:t>LightGBM</w:t>
      </w:r>
      <w:proofErr w:type="spellEnd"/>
      <w:r>
        <w:t xml:space="preserve"> models. </w:t>
      </w:r>
      <w:r w:rsidR="00670742">
        <w:t xml:space="preserve">Given the decision to continue using all base estimators as input to the ensemble, </w:t>
      </w:r>
      <w:r>
        <w:t>I test</w:t>
      </w:r>
      <w:r w:rsidR="0098285F">
        <w:t>ed</w:t>
      </w:r>
      <w:r>
        <w:t xml:space="preserve"> different hypotheses for why the specific subset of base estimators </w:t>
      </w:r>
      <w:r w:rsidR="00DD2430">
        <w:t>was</w:t>
      </w:r>
      <w:r>
        <w:t xml:space="preserve"> chosen</w:t>
      </w:r>
      <w:r w:rsidR="00670742">
        <w:t xml:space="preserve"> by the RFSE</w:t>
      </w:r>
      <w:r w:rsidR="00B8473B">
        <w:t xml:space="preserve"> using the procedure outlined in Section </w:t>
      </w:r>
      <w:r w:rsidR="00F2433C">
        <w:t>4.425</w:t>
      </w:r>
      <w:r w:rsidR="00670742">
        <w:t>.</w:t>
      </w:r>
    </w:p>
    <w:p w:rsidR="00152776" w:rsidP="006C6A47" w:rsidRDefault="00152776" w14:paraId="4225CC08" w14:textId="77777777">
      <w:pPr>
        <w:jc w:val="both"/>
      </w:pPr>
    </w:p>
    <w:p w:rsidR="00F00352" w:rsidP="00C346CF" w:rsidRDefault="004C711E" w14:paraId="7BAF42C4" w14:textId="1A953CA1">
      <w:pPr>
        <w:pStyle w:val="Heading5"/>
      </w:pPr>
      <w:r>
        <w:t>5.</w:t>
      </w:r>
      <w:r w:rsidR="004C19CC">
        <w:t>6</w:t>
      </w:r>
      <w:r>
        <w:t>21 Differences in Predictive Performance of Most Important Base Estimators</w:t>
      </w:r>
    </w:p>
    <w:p w:rsidR="00F63459" w:rsidP="0077149F" w:rsidRDefault="00191BA5" w14:paraId="3E595294" w14:textId="4B8F1897">
      <w:pPr>
        <w:jc w:val="both"/>
      </w:pPr>
      <w:r>
        <w:t xml:space="preserve">I first determined whether mean predictive error over the test set </w:t>
      </w:r>
      <w:r w:rsidR="0020116B">
        <w:t xml:space="preserve">was the sole predictor of the </w:t>
      </w:r>
      <w:r w:rsidR="00DD2430">
        <w:t xml:space="preserve">RFSE’s </w:t>
      </w:r>
      <w:r w:rsidR="0020116B">
        <w:t>choice of base estimator. I compared MSE because this was the metric used to train and fine-tune the stacking ensemble.</w:t>
      </w:r>
      <w:r>
        <w:t xml:space="preserve"> </w:t>
      </w:r>
      <w:r w:rsidR="00496330">
        <w:t xml:space="preserve">Of the </w:t>
      </w:r>
      <w:r w:rsidR="000D2CF2">
        <w:t>8</w:t>
      </w:r>
      <w:r w:rsidR="00496330">
        <w:t xml:space="preserve"> base estimators </w:t>
      </w:r>
      <w:r w:rsidR="00C346CF">
        <w:t xml:space="preserve">trained </w:t>
      </w:r>
      <w:r w:rsidR="00496330">
        <w:t xml:space="preserve">for </w:t>
      </w:r>
      <w:r w:rsidR="00880E98">
        <w:t>country-level prediction</w:t>
      </w:r>
      <w:r w:rsidR="00C346CF">
        <w:t xml:space="preserve"> that were given an importance score of </w:t>
      </w:r>
      <w:r w:rsidR="00BB0BAE">
        <w:rPr>
          <w:lang w:eastAsia="en-US"/>
        </w:rPr>
        <w:t xml:space="preserve">at least </w:t>
      </w:r>
      <w:r w:rsidR="00C346CF">
        <w:t>0.03</w:t>
      </w:r>
      <w:r w:rsidR="00496330">
        <w:t xml:space="preserve">, </w:t>
      </w:r>
      <w:r w:rsidR="00812EC7">
        <w:t>7</w:t>
      </w:r>
      <w:r w:rsidR="00496330">
        <w:t xml:space="preserve"> were </w:t>
      </w:r>
      <w:proofErr w:type="spellStart"/>
      <w:r w:rsidR="00496330">
        <w:t>XGBoost</w:t>
      </w:r>
      <w:proofErr w:type="spellEnd"/>
      <w:r w:rsidR="00496330">
        <w:t xml:space="preserve"> </w:t>
      </w:r>
      <w:r w:rsidR="00907A83">
        <w:t xml:space="preserve">models </w:t>
      </w:r>
      <w:r w:rsidR="00496330">
        <w:t xml:space="preserve">and </w:t>
      </w:r>
      <w:r w:rsidR="003D50EE">
        <w:t>1</w:t>
      </w:r>
      <w:r w:rsidR="00496330">
        <w:t xml:space="preserve"> </w:t>
      </w:r>
      <w:r w:rsidR="003D50EE">
        <w:t>was</w:t>
      </w:r>
      <w:r w:rsidR="00496330">
        <w:t xml:space="preserve"> </w:t>
      </w:r>
      <w:proofErr w:type="spellStart"/>
      <w:r w:rsidR="00496330">
        <w:t>LightGBM</w:t>
      </w:r>
      <w:proofErr w:type="spellEnd"/>
      <w:r w:rsidR="00496330">
        <w:t xml:space="preserve">. </w:t>
      </w:r>
      <w:r w:rsidR="00065605">
        <w:t xml:space="preserve">While many of the MSE scores of the chosen base estimators were low, two had MSE scores of greater than 6,000 and one had an MSE of </w:t>
      </w:r>
      <w:r w:rsidR="00C05307">
        <w:t>almost 10,000, which was at the higher end of the range of observed MSE scores</w:t>
      </w:r>
      <w:r w:rsidR="00152776">
        <w:t xml:space="preserve"> (Figure 3</w:t>
      </w:r>
      <w:r w:rsidR="00150CF5">
        <w:t>3</w:t>
      </w:r>
      <w:r w:rsidR="00152776">
        <w:t>a)</w:t>
      </w:r>
      <w:r w:rsidR="00C05307">
        <w:t xml:space="preserve">. </w:t>
      </w:r>
      <w:r w:rsidR="00F00352">
        <w:t>Of</w:t>
      </w:r>
      <w:r w:rsidR="00496330">
        <w:t xml:space="preserve"> the 10 base estimators </w:t>
      </w:r>
      <w:r w:rsidR="00295EF1">
        <w:t>trained to perform</w:t>
      </w:r>
      <w:r w:rsidR="00496330">
        <w:t xml:space="preserve"> </w:t>
      </w:r>
      <w:r w:rsidR="00EE4A5A">
        <w:t>forecasting</w:t>
      </w:r>
      <w:r w:rsidR="00F63459">
        <w:t xml:space="preserve"> that were given an importance score of at least 0.03</w:t>
      </w:r>
      <w:r w:rsidR="00496330">
        <w:t xml:space="preserve">, </w:t>
      </w:r>
      <w:r w:rsidR="003D50EE">
        <w:t>7</w:t>
      </w:r>
      <w:r w:rsidR="001F64AB">
        <w:t xml:space="preserve"> were </w:t>
      </w:r>
      <w:proofErr w:type="spellStart"/>
      <w:r w:rsidR="001F64AB">
        <w:t>XGBoost</w:t>
      </w:r>
      <w:proofErr w:type="spellEnd"/>
      <w:r w:rsidR="001F64AB">
        <w:t xml:space="preserve"> </w:t>
      </w:r>
      <w:r w:rsidR="00D11EBC">
        <w:t xml:space="preserve">models </w:t>
      </w:r>
      <w:r w:rsidR="001F64AB">
        <w:t xml:space="preserve">and </w:t>
      </w:r>
      <w:r w:rsidR="003D50EE">
        <w:t>3</w:t>
      </w:r>
      <w:r w:rsidR="001F64AB">
        <w:t xml:space="preserve"> </w:t>
      </w:r>
      <w:r w:rsidR="003D50EE">
        <w:t>were</w:t>
      </w:r>
      <w:r w:rsidR="001F64AB">
        <w:t xml:space="preserve"> </w:t>
      </w:r>
      <w:proofErr w:type="spellStart"/>
      <w:r w:rsidR="001F64AB">
        <w:t>LightGBM</w:t>
      </w:r>
      <w:proofErr w:type="spellEnd"/>
      <w:r w:rsidR="001F64AB">
        <w:t>.</w:t>
      </w:r>
      <w:r w:rsidR="009A0E4B">
        <w:t xml:space="preserve"> Again, while most of these estimators produced MSE at the bottom of the observed range, </w:t>
      </w:r>
      <w:r w:rsidR="00183674">
        <w:t xml:space="preserve">there was one </w:t>
      </w:r>
      <w:proofErr w:type="spellStart"/>
      <w:r w:rsidR="00183674">
        <w:t>XGBoost</w:t>
      </w:r>
      <w:proofErr w:type="spellEnd"/>
      <w:r w:rsidR="00183674">
        <w:t xml:space="preserve"> base estimator with an MSE score towards the top end of the range (close to 10,000) (Figure 3</w:t>
      </w:r>
      <w:r w:rsidR="00150CF5">
        <w:t>3</w:t>
      </w:r>
      <w:r w:rsidR="00183674">
        <w:t>b).</w:t>
      </w:r>
      <w:r w:rsidR="009A0E4B">
        <w:t xml:space="preserve"> </w:t>
      </w:r>
      <w:r w:rsidR="00183674">
        <w:t xml:space="preserve">Thus, </w:t>
      </w:r>
      <w:r w:rsidRPr="00DA6FBB" w:rsidR="00105827">
        <w:rPr>
          <w:b/>
          <w:bCs/>
        </w:rPr>
        <w:t>MSE</w:t>
      </w:r>
      <w:r w:rsidRPr="00DA6FBB" w:rsidR="00183674">
        <w:rPr>
          <w:b/>
          <w:bCs/>
        </w:rPr>
        <w:t xml:space="preserve"> did not </w:t>
      </w:r>
      <w:r w:rsidRPr="00DA6FBB" w:rsidR="00105827">
        <w:rPr>
          <w:b/>
          <w:bCs/>
        </w:rPr>
        <w:t>completely</w:t>
      </w:r>
      <w:r w:rsidRPr="00DA6FBB" w:rsidR="00183674">
        <w:rPr>
          <w:b/>
          <w:bCs/>
        </w:rPr>
        <w:t xml:space="preserve"> </w:t>
      </w:r>
      <w:r w:rsidRPr="00DA6FBB" w:rsidR="00105827">
        <w:rPr>
          <w:b/>
          <w:bCs/>
        </w:rPr>
        <w:t>explain</w:t>
      </w:r>
      <w:r w:rsidR="00105827">
        <w:t xml:space="preserve"> </w:t>
      </w:r>
      <w:r w:rsidRPr="00D11EBC" w:rsidR="00DA6FBB">
        <w:rPr>
          <w:b/>
          <w:bCs/>
        </w:rPr>
        <w:t xml:space="preserve">how the RFSE gave </w:t>
      </w:r>
      <w:r w:rsidRPr="00D11EBC" w:rsidR="00105827">
        <w:rPr>
          <w:b/>
          <w:bCs/>
        </w:rPr>
        <w:t>importance to its base estimators.</w:t>
      </w:r>
      <w:r w:rsidR="00183674">
        <w:t xml:space="preserve"> </w:t>
      </w:r>
    </w:p>
    <w:p w:rsidR="00F63459" w:rsidP="0077149F" w:rsidRDefault="00F63459" w14:paraId="45D5F19B" w14:textId="77777777">
      <w:pPr>
        <w:jc w:val="both"/>
      </w:pPr>
    </w:p>
    <w:p w:rsidR="0020116B" w:rsidP="0020116B" w:rsidRDefault="00C64380" w14:paraId="44C3EECB" w14:textId="44AFED8E">
      <w:pPr>
        <w:jc w:val="center"/>
      </w:pPr>
      <w:r>
        <w:rPr>
          <w:noProof/>
          <w14:ligatures w14:val="standardContextual"/>
        </w:rPr>
        <mc:AlternateContent>
          <mc:Choice Requires="wps">
            <w:drawing>
              <wp:anchor distT="0" distB="0" distL="114300" distR="114300" simplePos="0" relativeHeight="251658276" behindDoc="0" locked="0" layoutInCell="1" allowOverlap="1" wp14:anchorId="62253BC9" wp14:editId="2C226FFD">
                <wp:simplePos x="0" y="0"/>
                <wp:positionH relativeFrom="column">
                  <wp:posOffset>397657</wp:posOffset>
                </wp:positionH>
                <wp:positionV relativeFrom="paragraph">
                  <wp:posOffset>73660</wp:posOffset>
                </wp:positionV>
                <wp:extent cx="337820" cy="322580"/>
                <wp:effectExtent l="0" t="0" r="0" b="0"/>
                <wp:wrapNone/>
                <wp:docPr id="87661454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64C13" w:rsidP="00364C13" w:rsidRDefault="00364C13" w14:paraId="5843CB6F"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E04C7A">
              <v:shape id="_x0000_s1070" style="position:absolute;left:0;text-align:left;margin-left:31.3pt;margin-top:5.8pt;width:26.6pt;height:25.4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f7raQIAADYFAAAOAAAAZHJzL2Uyb0RvYy54bWysVN9P2zAQfp+0/8Hy+0hbysYqUtSBmCYh&#10;QIOJZ9ex22iOzztfm3R//c5OUxjbC9NeHOd+33ff+e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" w14:anchorId="62253BC9">
                <v:textbox>
                  <w:txbxContent>
                    <w:p w:rsidR="00364C13" w:rsidP="00364C13" w:rsidRDefault="00364C13" w14:paraId="6B482DF5" w14:textId="77777777">
                      <w:r>
                        <w:t>a)</w:t>
                      </w:r>
                    </w:p>
                  </w:txbxContent>
                </v:textbox>
              </v:shape>
            </w:pict>
          </mc:Fallback>
        </mc:AlternateContent>
      </w:r>
      <w:r w:rsidRPr="008808C3" w:rsidR="008808C3">
        <w:rPr>
          <w:noProof/>
          <w14:ligatures w14:val="standardContextual"/>
        </w:rPr>
        <w:t xml:space="preserve"> </w:t>
      </w:r>
      <w:r w:rsidRPr="008808C3" w:rsidR="008808C3">
        <w:rPr>
          <w:noProof/>
        </w:rPr>
        <w:drawing>
          <wp:inline distT="0" distB="0" distL="0" distR="0" wp14:anchorId="04E0F9D4" wp14:editId="40AFC4B9">
            <wp:extent cx="4522763" cy="2200809"/>
            <wp:effectExtent l="0" t="0" r="0" b="0"/>
            <wp:docPr id="12570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9294" name=""/>
                    <pic:cNvPicPr/>
                  </pic:nvPicPr>
                  <pic:blipFill>
                    <a:blip r:embed="rId59"/>
                    <a:stretch>
                      <a:fillRect/>
                    </a:stretch>
                  </pic:blipFill>
                  <pic:spPr>
                    <a:xfrm>
                      <a:off x="0" y="0"/>
                      <a:ext cx="4650928" cy="2263175"/>
                    </a:xfrm>
                    <a:prstGeom prst="rect">
                      <a:avLst/>
                    </a:prstGeom>
                  </pic:spPr>
                </pic:pic>
              </a:graphicData>
            </a:graphic>
          </wp:inline>
        </w:drawing>
      </w:r>
    </w:p>
    <w:p w:rsidR="00C64380" w:rsidP="00572BD5" w:rsidRDefault="00C208A7" w14:paraId="542E1D0D" w14:textId="4DB4A039">
      <w:pPr>
        <w:jc w:val="center"/>
      </w:pPr>
      <w:r>
        <w:rPr>
          <w:noProof/>
          <w14:ligatures w14:val="standardContextual"/>
        </w:rPr>
        <mc:AlternateContent>
          <mc:Choice Requires="wps">
            <w:drawing>
              <wp:anchor distT="0" distB="0" distL="114300" distR="114300" simplePos="0" relativeHeight="251658277" behindDoc="0" locked="0" layoutInCell="1" allowOverlap="1" wp14:anchorId="70762CAD" wp14:editId="08BE22BB">
                <wp:simplePos x="0" y="0"/>
                <wp:positionH relativeFrom="column">
                  <wp:posOffset>471244</wp:posOffset>
                </wp:positionH>
                <wp:positionV relativeFrom="paragraph">
                  <wp:posOffset>56855</wp:posOffset>
                </wp:positionV>
                <wp:extent cx="338400" cy="323133"/>
                <wp:effectExtent l="0" t="0" r="0" b="0"/>
                <wp:wrapNone/>
                <wp:docPr id="157035951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64C13" w:rsidP="00364C13" w:rsidRDefault="00364C13" w14:paraId="541993EB" w14:textId="581B3ED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67827B">
              <v:shape id="_x0000_s1071" style="position:absolute;left:0;text-align:left;margin-left:37.1pt;margin-top:4.5pt;width:26.65pt;height:25.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" w14:anchorId="70762CAD">
                <v:textbox>
                  <w:txbxContent>
                    <w:p w:rsidR="00364C13" w:rsidP="00364C13" w:rsidRDefault="00364C13" w14:paraId="3C7C5F25" w14:textId="581B3ED9">
                      <w:r>
                        <w:t>b)</w:t>
                      </w:r>
                    </w:p>
                  </w:txbxContent>
                </v:textbox>
              </v:shape>
            </w:pict>
          </mc:Fallback>
        </mc:AlternateContent>
      </w:r>
      <w:r w:rsidRPr="00770B7A" w:rsidR="00770B7A">
        <w:rPr>
          <w:noProof/>
          <w14:ligatures w14:val="standardContextual"/>
        </w:rPr>
        <w:t xml:space="preserve"> </w:t>
      </w:r>
      <w:r w:rsidRPr="004F32B3" w:rsidR="004F32B3">
        <w:rPr>
          <w:noProof/>
          <w14:ligatures w14:val="standardContextual"/>
        </w:rPr>
        <w:drawing>
          <wp:inline distT="0" distB="0" distL="0" distR="0" wp14:anchorId="25739794" wp14:editId="1B0D03EA">
            <wp:extent cx="4550700" cy="2214403"/>
            <wp:effectExtent l="0" t="0" r="0" b="0"/>
            <wp:docPr id="193420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6547" name="Picture 1"/>
                    <pic:cNvPicPr/>
                  </pic:nvPicPr>
                  <pic:blipFill>
                    <a:blip r:embed="rId59"/>
                    <a:stretch>
                      <a:fillRect/>
                    </a:stretch>
                  </pic:blipFill>
                  <pic:spPr>
                    <a:xfrm>
                      <a:off x="0" y="0"/>
                      <a:ext cx="4608928" cy="2242737"/>
                    </a:xfrm>
                    <a:prstGeom prst="rect">
                      <a:avLst/>
                    </a:prstGeom>
                  </pic:spPr>
                </pic:pic>
              </a:graphicData>
            </a:graphic>
          </wp:inline>
        </w:drawing>
      </w:r>
    </w:p>
    <w:p w:rsidR="0077149F" w:rsidP="0077149F" w:rsidRDefault="0077149F" w14:paraId="598D0FF5" w14:textId="18EE42B9">
      <w:pPr>
        <w:jc w:val="both"/>
        <w:rPr>
          <w:sz w:val="22"/>
          <w:szCs w:val="22"/>
          <w:lang w:eastAsia="en-US"/>
        </w:rPr>
      </w:pPr>
      <w:r w:rsidRPr="00F35CCB">
        <w:rPr>
          <w:b/>
          <w:bCs/>
          <w:sz w:val="22"/>
          <w:szCs w:val="22"/>
          <w:lang w:eastAsia="en-US"/>
        </w:rPr>
        <w:t>Figure 3</w:t>
      </w:r>
      <w:r w:rsidR="00150CF5">
        <w:rPr>
          <w:b/>
          <w:bCs/>
          <w:sz w:val="22"/>
          <w:szCs w:val="22"/>
          <w:lang w:eastAsia="en-US"/>
        </w:rPr>
        <w:t>3</w:t>
      </w:r>
      <w:r w:rsidRPr="00F35CCB">
        <w:rPr>
          <w:b/>
          <w:bCs/>
          <w:sz w:val="22"/>
          <w:szCs w:val="22"/>
          <w:lang w:eastAsia="en-US"/>
        </w:rPr>
        <w:t>:</w:t>
      </w:r>
      <w:r w:rsidRPr="00F35CCB">
        <w:rPr>
          <w:sz w:val="22"/>
          <w:szCs w:val="22"/>
          <w:lang w:eastAsia="en-US"/>
        </w:rPr>
        <w:t xml:space="preserve"> </w:t>
      </w:r>
      <w:r w:rsidRPr="00F35CCB" w:rsidR="001F7AEE">
        <w:rPr>
          <w:sz w:val="22"/>
          <w:szCs w:val="22"/>
          <w:lang w:eastAsia="en-US"/>
        </w:rPr>
        <w:t>MSE</w:t>
      </w:r>
      <w:r w:rsidRPr="00F35CCB">
        <w:rPr>
          <w:sz w:val="22"/>
          <w:szCs w:val="22"/>
          <w:lang w:eastAsia="en-US"/>
        </w:rPr>
        <w:t xml:space="preserve"> for the base estimators given an importance score of at least 0.03 by the Random Forest Stacking Ensemble</w:t>
      </w:r>
      <w:r w:rsidRPr="00F35CCB" w:rsidR="007D6F85">
        <w:rPr>
          <w:sz w:val="22"/>
          <w:szCs w:val="22"/>
          <w:lang w:eastAsia="en-US"/>
        </w:rPr>
        <w:t xml:space="preserve"> </w:t>
      </w:r>
      <w:r w:rsidR="00AA2CC5">
        <w:rPr>
          <w:sz w:val="22"/>
          <w:szCs w:val="22"/>
          <w:lang w:eastAsia="en-US"/>
        </w:rPr>
        <w:t>trained to perform</w:t>
      </w:r>
      <w:r w:rsidRPr="00F35CCB" w:rsidR="007D6F85">
        <w:rPr>
          <w:sz w:val="22"/>
          <w:szCs w:val="22"/>
          <w:lang w:eastAsia="en-US"/>
        </w:rPr>
        <w:t xml:space="preserve"> a) </w:t>
      </w:r>
      <w:r w:rsidRPr="00F35CCB" w:rsidR="00880E98">
        <w:rPr>
          <w:sz w:val="22"/>
          <w:szCs w:val="22"/>
          <w:lang w:eastAsia="en-US"/>
        </w:rPr>
        <w:t>country-level prediction</w:t>
      </w:r>
      <w:r w:rsidRPr="00F35CCB" w:rsidR="007D6F85">
        <w:rPr>
          <w:sz w:val="22"/>
          <w:szCs w:val="22"/>
          <w:lang w:eastAsia="en-US"/>
        </w:rPr>
        <w:t xml:space="preserve"> and b) </w:t>
      </w:r>
      <w:r w:rsidRPr="00F35CCB" w:rsidR="00EE4A5A">
        <w:rPr>
          <w:sz w:val="22"/>
          <w:szCs w:val="22"/>
          <w:lang w:eastAsia="en-US"/>
        </w:rPr>
        <w:t>forecasting</w:t>
      </w:r>
      <w:r w:rsidRPr="00F35CCB" w:rsidR="007D6F85">
        <w:rPr>
          <w:sz w:val="22"/>
          <w:szCs w:val="22"/>
          <w:lang w:eastAsia="en-US"/>
        </w:rPr>
        <w:t xml:space="preserve">. Each base estimator was identified with its model type and </w:t>
      </w:r>
      <w:r w:rsidR="00AA2CC5">
        <w:rPr>
          <w:sz w:val="22"/>
          <w:szCs w:val="22"/>
          <w:lang w:eastAsia="en-US"/>
        </w:rPr>
        <w:t xml:space="preserve">the </w:t>
      </w:r>
      <w:r w:rsidRPr="00F35CCB" w:rsidR="007D6F85">
        <w:rPr>
          <w:sz w:val="22"/>
          <w:szCs w:val="22"/>
          <w:lang w:eastAsia="en-US"/>
        </w:rPr>
        <w:t xml:space="preserve">reference number </w:t>
      </w:r>
      <w:r w:rsidRPr="00F35CCB" w:rsidR="00364C13">
        <w:rPr>
          <w:sz w:val="22"/>
          <w:szCs w:val="22"/>
          <w:lang w:eastAsia="en-US"/>
        </w:rPr>
        <w:t>used in Section 5.43, which specifie</w:t>
      </w:r>
      <w:r w:rsidR="00AA2CC5">
        <w:rPr>
          <w:sz w:val="22"/>
          <w:szCs w:val="22"/>
          <w:lang w:eastAsia="en-US"/>
        </w:rPr>
        <w:t>d</w:t>
      </w:r>
      <w:r w:rsidRPr="00F35CCB" w:rsidR="00364C13">
        <w:rPr>
          <w:sz w:val="22"/>
          <w:szCs w:val="22"/>
          <w:lang w:eastAsia="en-US"/>
        </w:rPr>
        <w:t xml:space="preserve"> its ordering in the RFSE’s input data. </w:t>
      </w:r>
    </w:p>
    <w:p w:rsidRPr="00F63459" w:rsidR="00F16BD7" w:rsidP="0077149F" w:rsidRDefault="00F16BD7" w14:paraId="288D47C6" w14:textId="77777777">
      <w:pPr>
        <w:jc w:val="both"/>
        <w:rPr>
          <w:sz w:val="22"/>
          <w:szCs w:val="22"/>
          <w:lang w:eastAsia="en-US"/>
        </w:rPr>
      </w:pPr>
    </w:p>
    <w:p w:rsidR="004C711E" w:rsidP="004C711E" w:rsidRDefault="004C711E" w14:paraId="13E022E9" w14:textId="2E2E6AF7">
      <w:pPr>
        <w:pStyle w:val="Heading5"/>
      </w:pPr>
      <w:r>
        <w:t>5.</w:t>
      </w:r>
      <w:r w:rsidR="004C19CC">
        <w:t>6</w:t>
      </w:r>
      <w:r>
        <w:t xml:space="preserve">22 Effect of Permutating the Order of Base Estimators </w:t>
      </w:r>
      <w:r w:rsidR="008B3467">
        <w:t>in</w:t>
      </w:r>
      <w:r>
        <w:t xml:space="preserve"> the </w:t>
      </w:r>
      <w:r w:rsidR="008B3467">
        <w:t>RFSE’s Input Data</w:t>
      </w:r>
    </w:p>
    <w:p w:rsidR="0010054E" w:rsidP="007F44E1" w:rsidRDefault="0010054E" w14:paraId="709A587E" w14:textId="0CC5590C">
      <w:pPr>
        <w:jc w:val="both"/>
      </w:pPr>
      <w:r>
        <w:t xml:space="preserve">I next tested whether </w:t>
      </w:r>
      <w:r w:rsidR="000D73E2">
        <w:t xml:space="preserve">the Random Forest Stacking Ensemble </w:t>
      </w:r>
      <w:r w:rsidR="00B83433">
        <w:t>was biased in its choice of estimator</w:t>
      </w:r>
      <w:r w:rsidR="009263D5">
        <w:t xml:space="preserve">. For example, </w:t>
      </w:r>
      <w:r w:rsidR="00866579">
        <w:t xml:space="preserve">by default, </w:t>
      </w:r>
      <w:r w:rsidR="00915094">
        <w:t>the first ‘features’ it used to create splits in its decision trees may have had specific positions in its input dataset</w:t>
      </w:r>
      <w:r w:rsidR="0061194D">
        <w:t xml:space="preserve">. Practically, this would mean it </w:t>
      </w:r>
      <w:r w:rsidR="00A66A74">
        <w:t xml:space="preserve">first tried to </w:t>
      </w:r>
      <w:r w:rsidR="00E624BC">
        <w:t xml:space="preserve">create splits using predictions from base estimators </w:t>
      </w:r>
      <w:r w:rsidR="001141E4">
        <w:t>located at default positions in its input data.</w:t>
      </w:r>
      <w:r w:rsidR="0061194D">
        <w:t xml:space="preserve"> </w:t>
      </w:r>
      <w:r w:rsidR="001141E4">
        <w:t xml:space="preserve">If none of the base estimators it subsequently trialled </w:t>
      </w:r>
      <w:r w:rsidR="00FA4FD6">
        <w:t>produce</w:t>
      </w:r>
      <w:r w:rsidR="00A66A74">
        <w:t>d</w:t>
      </w:r>
      <w:r w:rsidR="00FA4FD6">
        <w:t xml:space="preserve"> a split with a lower predictive error, it would remain with the default</w:t>
      </w:r>
      <w:r w:rsidR="00E43823">
        <w:t>, biased</w:t>
      </w:r>
      <w:r w:rsidR="00FA4FD6">
        <w:t xml:space="preserve"> base estimator selection. </w:t>
      </w:r>
      <w:r w:rsidR="00713090">
        <w:t xml:space="preserve">This was somewhat likely given the relatively similar performance between base estimators. </w:t>
      </w:r>
      <w:r w:rsidR="007F44E1">
        <w:t>To test this hypothesis, I randomly permuted the positions of base estimators in the RFSE’s input dataset.</w:t>
      </w:r>
    </w:p>
    <w:p w:rsidR="00AF580A" w:rsidP="007F44E1" w:rsidRDefault="00AF580A" w14:paraId="65798687" w14:textId="77777777">
      <w:pPr>
        <w:jc w:val="both"/>
      </w:pPr>
    </w:p>
    <w:p w:rsidR="00C1612F" w:rsidP="00C1612F" w:rsidRDefault="00C1612F" w14:paraId="4001CA76" w14:textId="7E37676D">
      <w:pPr>
        <w:pStyle w:val="Heading6"/>
      </w:pPr>
      <w:r>
        <w:t>5.</w:t>
      </w:r>
      <w:r w:rsidR="004C19CC">
        <w:t>6</w:t>
      </w:r>
      <w:r>
        <w:t>221: Country-Level Prediction</w:t>
      </w:r>
    </w:p>
    <w:p w:rsidR="001F7AEE" w:rsidP="007F44E1" w:rsidRDefault="00EC20C6" w14:paraId="1DEA46D5" w14:textId="1A791707">
      <w:pPr>
        <w:jc w:val="both"/>
      </w:pPr>
      <w:r>
        <w:t xml:space="preserve">Nine </w:t>
      </w:r>
      <w:r w:rsidR="00D5315D">
        <w:t xml:space="preserve">of the </w:t>
      </w:r>
      <w:r>
        <w:t>ten</w:t>
      </w:r>
      <w:r w:rsidR="00D5315D">
        <w:t xml:space="preserve"> base estimators </w:t>
      </w:r>
      <w:r w:rsidR="00BA6E50">
        <w:t>given</w:t>
      </w:r>
      <w:r w:rsidR="00D5315D">
        <w:t xml:space="preserve"> importance scores </w:t>
      </w:r>
      <w:r w:rsidR="00BA6E50">
        <w:t xml:space="preserve">of </w:t>
      </w:r>
      <w:r w:rsidR="00D5315D">
        <w:t xml:space="preserve">at least 0.03 </w:t>
      </w:r>
      <w:r w:rsidR="00063C41">
        <w:t xml:space="preserve">in the original </w:t>
      </w:r>
      <w:r w:rsidR="00BA6E50">
        <w:t>RFSE</w:t>
      </w:r>
      <w:r w:rsidR="00063C41">
        <w:t xml:space="preserve"> </w:t>
      </w:r>
      <w:r w:rsidR="00D5315D">
        <w:t xml:space="preserve">were </w:t>
      </w:r>
      <w:r w:rsidR="0084672C">
        <w:t>also</w:t>
      </w:r>
      <w:r w:rsidR="00063C41">
        <w:t xml:space="preserve"> </w:t>
      </w:r>
      <w:r w:rsidR="0084672C">
        <w:t>given</w:t>
      </w:r>
      <w:r w:rsidR="00063C41">
        <w:t xml:space="preserve"> importance scores </w:t>
      </w:r>
      <w:r w:rsidR="0084672C">
        <w:t xml:space="preserve">of at least 0.03 </w:t>
      </w:r>
      <w:r w:rsidR="00063C41">
        <w:t>when base estimator order was permuted</w:t>
      </w:r>
      <w:r w:rsidR="00D9112C">
        <w:t xml:space="preserve"> (Table 1</w:t>
      </w:r>
      <w:r w:rsidR="00B176D3">
        <w:t>1</w:t>
      </w:r>
      <w:r w:rsidR="00D9112C">
        <w:t>)</w:t>
      </w:r>
      <w:r w:rsidR="00063C41">
        <w:t xml:space="preserve">. </w:t>
      </w:r>
      <w:r w:rsidR="0084672C">
        <w:t xml:space="preserve">After permutation, </w:t>
      </w:r>
      <w:r w:rsidR="003A41A3">
        <w:t xml:space="preserve">their importance score magnitudes generally did not change by a large amount. The largest change was in the </w:t>
      </w:r>
      <w:r w:rsidR="002C1506">
        <w:t xml:space="preserve">model given the highest importance, which lost 0.06 importance points after permutation. The RFSE’s predictive accuracy did not change greatly </w:t>
      </w:r>
      <w:r w:rsidR="00285AF1">
        <w:t>after permutation</w:t>
      </w:r>
      <w:r w:rsidR="005142B8">
        <w:t xml:space="preserve">, indicating that the </w:t>
      </w:r>
      <w:r w:rsidR="00217DA1">
        <w:t>subset of base estimators used was not a random decision</w:t>
      </w:r>
      <w:r w:rsidR="00285AF1">
        <w:t xml:space="preserve"> (MRE=0.07, MSE=2,188</w:t>
      </w:r>
      <w:r w:rsidR="004655B1">
        <w:t xml:space="preserve"> </w:t>
      </w:r>
      <w:r w:rsidR="00260519">
        <w:t>versus</w:t>
      </w:r>
      <w:r w:rsidR="004655B1">
        <w:t xml:space="preserve"> the original MRE=0.07, MSE=2,161</w:t>
      </w:r>
      <w:r w:rsidR="00285AF1">
        <w:t>).</w:t>
      </w:r>
      <w:r w:rsidR="00217DA1">
        <w:t xml:space="preserve"> However, the weighting given to each base estimator may be unstable and subject to change </w:t>
      </w:r>
      <w:r w:rsidR="00CE3316">
        <w:t>via</w:t>
      </w:r>
      <w:r w:rsidR="00217DA1">
        <w:t xml:space="preserve"> retraining.</w:t>
      </w:r>
    </w:p>
    <w:p w:rsidR="00975A95" w:rsidP="007F44E1" w:rsidRDefault="00975A95" w14:paraId="251340C2" w14:textId="77777777">
      <w:pPr>
        <w:jc w:val="both"/>
      </w:pPr>
    </w:p>
    <w:p w:rsidR="00C1612F" w:rsidP="00C1612F" w:rsidRDefault="00C1612F" w14:paraId="3AF2D101" w14:textId="274A3DAD">
      <w:pPr>
        <w:pStyle w:val="Heading6"/>
      </w:pPr>
      <w:r>
        <w:t>5.</w:t>
      </w:r>
      <w:r w:rsidR="004C19CC">
        <w:t>6</w:t>
      </w:r>
      <w:r>
        <w:t>222: Forecasting</w:t>
      </w:r>
    </w:p>
    <w:p w:rsidR="00217DA1" w:rsidP="00217DA1" w:rsidRDefault="00F44876" w14:paraId="7A5F0E79" w14:textId="01B568F1">
      <w:pPr>
        <w:jc w:val="both"/>
      </w:pPr>
      <w:r>
        <w:t>Randomising</w:t>
      </w:r>
      <w:r w:rsidR="00296A72">
        <w:t xml:space="preserve"> base estimator order had a greater </w:t>
      </w:r>
      <w:r w:rsidR="00D9112C">
        <w:t xml:space="preserve">effect of the RFSE trained for </w:t>
      </w:r>
      <w:r w:rsidR="00EE4A5A">
        <w:t>forecasting</w:t>
      </w:r>
      <w:r w:rsidR="00D9112C">
        <w:t xml:space="preserve"> (Table 1</w:t>
      </w:r>
      <w:r w:rsidR="00B176D3">
        <w:t>1</w:t>
      </w:r>
      <w:proofErr w:type="gramStart"/>
      <w:r w:rsidR="00D9112C">
        <w:t>).While</w:t>
      </w:r>
      <w:proofErr w:type="gramEnd"/>
      <w:r w:rsidR="00D9112C">
        <w:t xml:space="preserve"> 10 base estimators in th</w:t>
      </w:r>
      <w:r w:rsidR="00CD4005">
        <w:t xml:space="preserve">e original RFSE had importance scores at least 0.03, </w:t>
      </w:r>
      <w:r w:rsidR="008C16F0">
        <w:t xml:space="preserve">only </w:t>
      </w:r>
      <w:r w:rsidR="00B344C1">
        <w:t>4</w:t>
      </w:r>
      <w:r w:rsidR="00CD4005">
        <w:t xml:space="preserve"> base estimators had a sufficiently high importance score in the permuted RFSE.</w:t>
      </w:r>
      <w:r w:rsidR="00B344C1">
        <w:t xml:space="preserve"> Only 2 of these 4 base estimators were also in the </w:t>
      </w:r>
      <w:r w:rsidR="00DC3421">
        <w:t xml:space="preserve">list of 10 given high importance under the </w:t>
      </w:r>
      <w:r w:rsidR="00B344C1">
        <w:t xml:space="preserve">original </w:t>
      </w:r>
      <w:r w:rsidR="00DC3421">
        <w:t>ordering</w:t>
      </w:r>
      <w:r w:rsidR="00F03E38">
        <w:t xml:space="preserve">, with </w:t>
      </w:r>
      <w:proofErr w:type="gramStart"/>
      <w:r w:rsidR="00F03E38">
        <w:t xml:space="preserve">both </w:t>
      </w:r>
      <w:r w:rsidR="00167F8B">
        <w:t>of these</w:t>
      </w:r>
      <w:proofErr w:type="gramEnd"/>
      <w:r w:rsidR="00167F8B">
        <w:t xml:space="preserve"> base</w:t>
      </w:r>
      <w:r w:rsidR="005142B8">
        <w:t xml:space="preserve"> </w:t>
      </w:r>
      <w:r w:rsidR="00167F8B">
        <w:t>estimators’</w:t>
      </w:r>
      <w:r w:rsidR="005142B8">
        <w:t xml:space="preserve"> </w:t>
      </w:r>
      <w:r w:rsidR="00F03E38">
        <w:t>importance scores increasing by</w:t>
      </w:r>
      <w:r w:rsidR="00DC3421">
        <w:t xml:space="preserve"> </w:t>
      </w:r>
      <w:r w:rsidR="00D12C68">
        <w:t>0.</w:t>
      </w:r>
      <w:r w:rsidR="00F03E38">
        <w:t xml:space="preserve">26 to </w:t>
      </w:r>
      <w:r w:rsidR="00D12C68">
        <w:t>0.</w:t>
      </w:r>
      <w:r w:rsidR="00F03E38">
        <w:t>30</w:t>
      </w:r>
      <w:r w:rsidR="00B344C1">
        <w:t xml:space="preserve"> </w:t>
      </w:r>
      <w:r w:rsidR="00F03E38">
        <w:t xml:space="preserve">points. </w:t>
      </w:r>
      <w:r w:rsidR="000C582F">
        <w:t xml:space="preserve">The RFSE’s predictive accuracy decreased after permutation, with its MSE increasing by roughly </w:t>
      </w:r>
      <w:r w:rsidR="00644686">
        <w:t>860 points</w:t>
      </w:r>
      <w:r w:rsidR="008033C0">
        <w:t xml:space="preserve"> (MRE=</w:t>
      </w:r>
      <w:r w:rsidR="00B56002">
        <w:t>0.</w:t>
      </w:r>
      <w:r w:rsidR="008D6170">
        <w:t>39</w:t>
      </w:r>
      <w:r w:rsidR="00B56002">
        <w:t>, MSE</w:t>
      </w:r>
      <w:r w:rsidR="008D6170">
        <w:t xml:space="preserve">=6,063 </w:t>
      </w:r>
      <w:r w:rsidR="00CE3316">
        <w:t>versus</w:t>
      </w:r>
      <w:r w:rsidR="008D6170">
        <w:t xml:space="preserve"> the original MSE=</w:t>
      </w:r>
      <w:r w:rsidR="00CD38F4">
        <w:t>0.37, MSE=5,134)</w:t>
      </w:r>
      <w:r w:rsidR="00644686">
        <w:t xml:space="preserve">. </w:t>
      </w:r>
      <w:r w:rsidR="00A7141F">
        <w:t>These changes showed that the RFSE’s choice of base estimators was more affected by ordering and/or was instable and subject to change through retraining</w:t>
      </w:r>
      <w:r w:rsidR="00E02031">
        <w:t>.</w:t>
      </w:r>
    </w:p>
    <w:p w:rsidR="008033C0" w:rsidP="007F44E1" w:rsidRDefault="008033C0" w14:paraId="27FDEEE7" w14:textId="77777777">
      <w:pPr>
        <w:jc w:val="both"/>
      </w:pPr>
    </w:p>
    <w:p w:rsidRPr="00F35CCB" w:rsidR="00B83954" w:rsidP="00105AC1" w:rsidRDefault="00A97C9B" w14:paraId="0AB5F673" w14:textId="5AD3E0D6">
      <w:pPr>
        <w:jc w:val="both"/>
        <w:rPr>
          <w:sz w:val="22"/>
          <w:szCs w:val="22"/>
          <w:lang w:eastAsia="en-US"/>
        </w:rPr>
      </w:pPr>
      <w:r w:rsidRPr="00F35CCB">
        <w:rPr>
          <w:b/>
          <w:bCs/>
          <w:sz w:val="22"/>
          <w:szCs w:val="22"/>
          <w:lang w:eastAsia="en-US"/>
        </w:rPr>
        <w:t>Table 1</w:t>
      </w:r>
      <w:r w:rsidR="00B176D3">
        <w:rPr>
          <w:b/>
          <w:bCs/>
          <w:sz w:val="22"/>
          <w:szCs w:val="22"/>
          <w:lang w:eastAsia="en-US"/>
        </w:rPr>
        <w:t>1</w:t>
      </w:r>
      <w:r w:rsidRPr="00F35CCB">
        <w:rPr>
          <w:b/>
          <w:bCs/>
          <w:sz w:val="22"/>
          <w:szCs w:val="22"/>
          <w:lang w:eastAsia="en-US"/>
        </w:rPr>
        <w:t>:</w:t>
      </w:r>
      <w:r w:rsidRPr="00F35CCB">
        <w:rPr>
          <w:sz w:val="22"/>
          <w:szCs w:val="22"/>
          <w:lang w:eastAsia="en-US"/>
        </w:rPr>
        <w:t xml:space="preserve"> </w:t>
      </w:r>
      <w:r w:rsidRPr="00F35CCB" w:rsidR="00105AC1">
        <w:rPr>
          <w:sz w:val="22"/>
          <w:szCs w:val="22"/>
          <w:lang w:eastAsia="en-US"/>
        </w:rPr>
        <w:t xml:space="preserve">The base estimators given an importance score of </w:t>
      </w:r>
      <w:r w:rsidRPr="00F35CCB" w:rsidR="00BB0BAE">
        <w:rPr>
          <w:sz w:val="22"/>
          <w:szCs w:val="22"/>
          <w:lang w:eastAsia="en-US"/>
        </w:rPr>
        <w:t>at</w:t>
      </w:r>
      <w:r w:rsidRPr="00F35CCB" w:rsidR="00105AC1">
        <w:rPr>
          <w:sz w:val="22"/>
          <w:szCs w:val="22"/>
          <w:lang w:eastAsia="en-US"/>
        </w:rPr>
        <w:t xml:space="preserve"> </w:t>
      </w:r>
      <w:r w:rsidRPr="00F35CCB" w:rsidR="00BB0BAE">
        <w:rPr>
          <w:sz w:val="22"/>
          <w:szCs w:val="22"/>
          <w:lang w:eastAsia="en-US"/>
        </w:rPr>
        <w:t>least</w:t>
      </w:r>
      <w:r w:rsidRPr="00F35CCB" w:rsidR="00105AC1">
        <w:rPr>
          <w:sz w:val="22"/>
          <w:szCs w:val="22"/>
          <w:lang w:eastAsia="en-US"/>
        </w:rPr>
        <w:t xml:space="preserve"> 0.03 by the Random Forest Stacking Ensemble</w:t>
      </w:r>
      <w:r w:rsidRPr="00F35CCB" w:rsidR="008B19BB">
        <w:rPr>
          <w:sz w:val="22"/>
          <w:szCs w:val="22"/>
          <w:lang w:eastAsia="en-US"/>
        </w:rPr>
        <w:t xml:space="preserve"> </w:t>
      </w:r>
      <w:r w:rsidRPr="00F35CCB" w:rsidR="00582D95">
        <w:rPr>
          <w:sz w:val="22"/>
          <w:szCs w:val="22"/>
          <w:lang w:eastAsia="en-US"/>
        </w:rPr>
        <w:t>when present in the RFSE’s input data in the original and permuted order</w:t>
      </w:r>
      <w:r w:rsidR="00E9203B">
        <w:rPr>
          <w:sz w:val="22"/>
          <w:szCs w:val="22"/>
          <w:lang w:eastAsia="en-US"/>
        </w:rPr>
        <w:t>s</w:t>
      </w:r>
      <w:r w:rsidRPr="00F35CCB" w:rsidR="00582D95">
        <w:rPr>
          <w:sz w:val="22"/>
          <w:szCs w:val="22"/>
          <w:lang w:eastAsia="en-US"/>
        </w:rPr>
        <w:t>.</w:t>
      </w:r>
      <w:r w:rsidRPr="00F35CCB" w:rsidR="008B19BB">
        <w:rPr>
          <w:sz w:val="22"/>
          <w:szCs w:val="22"/>
          <w:lang w:eastAsia="en-US"/>
        </w:rPr>
        <w:t xml:space="preserve"> The model reference numbers were given in terms of the original ordering</w:t>
      </w:r>
      <w:r w:rsidRPr="00F35CCB" w:rsidR="00F33FE3">
        <w:rPr>
          <w:sz w:val="22"/>
          <w:szCs w:val="22"/>
          <w:lang w:eastAsia="en-US"/>
        </w:rPr>
        <w:t xml:space="preserve"> to allow comparison. For example, if the base estimator originally in the 206</w:t>
      </w:r>
      <w:r w:rsidRPr="00F35CCB" w:rsidR="00F33FE3">
        <w:rPr>
          <w:sz w:val="22"/>
          <w:szCs w:val="22"/>
          <w:vertAlign w:val="superscript"/>
          <w:lang w:eastAsia="en-US"/>
        </w:rPr>
        <w:t>th</w:t>
      </w:r>
      <w:r w:rsidRPr="00F35CCB" w:rsidR="00F33FE3">
        <w:rPr>
          <w:sz w:val="22"/>
          <w:szCs w:val="22"/>
          <w:lang w:eastAsia="en-US"/>
        </w:rPr>
        <w:t xml:space="preserve"> position in the input data was moved to the 2</w:t>
      </w:r>
      <w:r w:rsidRPr="00F35CCB" w:rsidR="00F33FE3">
        <w:rPr>
          <w:sz w:val="22"/>
          <w:szCs w:val="22"/>
          <w:vertAlign w:val="superscript"/>
          <w:lang w:eastAsia="en-US"/>
        </w:rPr>
        <w:t>nd</w:t>
      </w:r>
      <w:r w:rsidRPr="00F35CCB" w:rsidR="00F33FE3">
        <w:rPr>
          <w:sz w:val="22"/>
          <w:szCs w:val="22"/>
          <w:lang w:eastAsia="en-US"/>
        </w:rPr>
        <w:t xml:space="preserve"> position</w:t>
      </w:r>
      <w:r w:rsidR="00DD39DA">
        <w:rPr>
          <w:sz w:val="22"/>
          <w:szCs w:val="22"/>
          <w:lang w:eastAsia="en-US"/>
        </w:rPr>
        <w:t xml:space="preserve"> in the permuted order</w:t>
      </w:r>
      <w:r w:rsidRPr="00F35CCB" w:rsidR="00F33FE3">
        <w:rPr>
          <w:sz w:val="22"/>
          <w:szCs w:val="22"/>
          <w:lang w:eastAsia="en-US"/>
        </w:rPr>
        <w:t xml:space="preserve">, it </w:t>
      </w:r>
      <w:r w:rsidRPr="00F35CCB" w:rsidR="00CE6DEF">
        <w:rPr>
          <w:sz w:val="22"/>
          <w:szCs w:val="22"/>
          <w:lang w:eastAsia="en-US"/>
        </w:rPr>
        <w:t>was</w:t>
      </w:r>
      <w:r w:rsidRPr="00F35CCB" w:rsidR="00F33FE3">
        <w:rPr>
          <w:sz w:val="22"/>
          <w:szCs w:val="22"/>
          <w:lang w:eastAsia="en-US"/>
        </w:rPr>
        <w:t xml:space="preserve"> </w:t>
      </w:r>
      <w:r w:rsidR="00DD39DA">
        <w:rPr>
          <w:sz w:val="22"/>
          <w:szCs w:val="22"/>
          <w:lang w:eastAsia="en-US"/>
        </w:rPr>
        <w:t xml:space="preserve">still </w:t>
      </w:r>
      <w:r w:rsidRPr="00F35CCB" w:rsidR="00F33FE3">
        <w:rPr>
          <w:sz w:val="22"/>
          <w:szCs w:val="22"/>
          <w:lang w:eastAsia="en-US"/>
        </w:rPr>
        <w:t xml:space="preserve">presented </w:t>
      </w:r>
      <w:r w:rsidRPr="00F35CCB" w:rsidR="00617B80">
        <w:rPr>
          <w:sz w:val="22"/>
          <w:szCs w:val="22"/>
          <w:lang w:eastAsia="en-US"/>
        </w:rPr>
        <w:t>below</w:t>
      </w:r>
      <w:r w:rsidRPr="00F35CCB" w:rsidR="00F33FE3">
        <w:rPr>
          <w:sz w:val="22"/>
          <w:szCs w:val="22"/>
          <w:lang w:eastAsia="en-US"/>
        </w:rPr>
        <w:t xml:space="preserve"> as the 206</w:t>
      </w:r>
      <w:r w:rsidRPr="00F35CCB" w:rsidR="00F33FE3">
        <w:rPr>
          <w:sz w:val="22"/>
          <w:szCs w:val="22"/>
          <w:vertAlign w:val="superscript"/>
          <w:lang w:eastAsia="en-US"/>
        </w:rPr>
        <w:t>th</w:t>
      </w:r>
      <w:r w:rsidRPr="00F35CCB" w:rsidR="00F33FE3">
        <w:rPr>
          <w:sz w:val="22"/>
          <w:szCs w:val="22"/>
          <w:lang w:eastAsia="en-US"/>
        </w:rPr>
        <w:t xml:space="preserve"> model.</w:t>
      </w:r>
    </w:p>
    <w:tbl>
      <w:tblPr>
        <w:tblStyle w:val="TableGrid"/>
        <w:tblW w:w="0" w:type="auto"/>
        <w:tblLook w:val="04A0" w:firstRow="1" w:lastRow="0" w:firstColumn="1" w:lastColumn="0" w:noHBand="0" w:noVBand="1"/>
      </w:tblPr>
      <w:tblGrid>
        <w:gridCol w:w="2257"/>
        <w:gridCol w:w="2253"/>
        <w:gridCol w:w="2253"/>
        <w:gridCol w:w="2253"/>
      </w:tblGrid>
      <w:tr w:rsidR="00B83954" w:rsidTr="00520E2A" w14:paraId="584F03D1" w14:textId="77777777">
        <w:tc>
          <w:tcPr>
            <w:tcW w:w="9016" w:type="dxa"/>
            <w:gridSpan w:val="4"/>
            <w:shd w:val="clear" w:color="auto" w:fill="FAE2D5" w:themeFill="accent2" w:themeFillTint="33"/>
          </w:tcPr>
          <w:p w:rsidRPr="00400BB6" w:rsidR="00B83954" w:rsidP="002E3D21" w:rsidRDefault="00880E98" w14:paraId="4BDC2A49" w14:textId="74C39B74">
            <w:pPr>
              <w:jc w:val="center"/>
              <w:rPr>
                <w:b/>
                <w:bCs/>
                <w:sz w:val="20"/>
                <w:szCs w:val="20"/>
                <w:lang w:eastAsia="en-US"/>
              </w:rPr>
            </w:pPr>
            <w:r w:rsidRPr="00400BB6">
              <w:rPr>
                <w:b/>
                <w:bCs/>
                <w:sz w:val="20"/>
                <w:szCs w:val="20"/>
                <w:lang w:eastAsia="en-US"/>
              </w:rPr>
              <w:t>Country-</w:t>
            </w:r>
            <w:r w:rsidRPr="00400BB6" w:rsidR="00EE4A5A">
              <w:rPr>
                <w:b/>
                <w:bCs/>
                <w:sz w:val="20"/>
                <w:szCs w:val="20"/>
                <w:lang w:eastAsia="en-US"/>
              </w:rPr>
              <w:t>L</w:t>
            </w:r>
            <w:r w:rsidRPr="00400BB6">
              <w:rPr>
                <w:b/>
                <w:bCs/>
                <w:sz w:val="20"/>
                <w:szCs w:val="20"/>
                <w:lang w:eastAsia="en-US"/>
              </w:rPr>
              <w:t xml:space="preserve">evel </w:t>
            </w:r>
            <w:r w:rsidRPr="00400BB6" w:rsidR="00EE4A5A">
              <w:rPr>
                <w:b/>
                <w:bCs/>
                <w:sz w:val="20"/>
                <w:szCs w:val="20"/>
                <w:lang w:eastAsia="en-US"/>
              </w:rPr>
              <w:t>P</w:t>
            </w:r>
            <w:r w:rsidRPr="00400BB6">
              <w:rPr>
                <w:b/>
                <w:bCs/>
                <w:sz w:val="20"/>
                <w:szCs w:val="20"/>
                <w:lang w:eastAsia="en-US"/>
              </w:rPr>
              <w:t>rediction</w:t>
            </w:r>
          </w:p>
        </w:tc>
      </w:tr>
      <w:tr w:rsidR="00F33FE3" w:rsidTr="00520E2A" w14:paraId="66AED7BC" w14:textId="77777777">
        <w:tc>
          <w:tcPr>
            <w:tcW w:w="4510" w:type="dxa"/>
            <w:gridSpan w:val="2"/>
            <w:shd w:val="clear" w:color="auto" w:fill="FAE2D5" w:themeFill="accent2" w:themeFillTint="33"/>
          </w:tcPr>
          <w:p w:rsidRPr="00400BB6" w:rsidR="00F33FE3" w:rsidP="002E3D21" w:rsidRDefault="00F33FE3" w14:paraId="4B43E6C3" w14:textId="3E2AEB98">
            <w:pPr>
              <w:jc w:val="center"/>
              <w:rPr>
                <w:b/>
                <w:bCs/>
                <w:sz w:val="20"/>
                <w:szCs w:val="20"/>
                <w:lang w:eastAsia="en-US"/>
              </w:rPr>
            </w:pPr>
            <w:r w:rsidRPr="00400BB6">
              <w:rPr>
                <w:b/>
                <w:bCs/>
                <w:sz w:val="20"/>
                <w:szCs w:val="20"/>
                <w:lang w:eastAsia="en-US"/>
              </w:rPr>
              <w:t>Random Forest Stacking Ensemble</w:t>
            </w:r>
            <w:r w:rsidRPr="00400BB6" w:rsidR="000C1C30">
              <w:rPr>
                <w:b/>
                <w:bCs/>
                <w:sz w:val="20"/>
                <w:szCs w:val="20"/>
                <w:lang w:eastAsia="en-US"/>
              </w:rPr>
              <w:t xml:space="preserve"> with Original Base Estimator Order</w:t>
            </w:r>
          </w:p>
        </w:tc>
        <w:tc>
          <w:tcPr>
            <w:tcW w:w="4506" w:type="dxa"/>
            <w:gridSpan w:val="2"/>
            <w:shd w:val="clear" w:color="auto" w:fill="FAE2D5" w:themeFill="accent2" w:themeFillTint="33"/>
          </w:tcPr>
          <w:p w:rsidRPr="00400BB6" w:rsidR="00F33FE3" w:rsidP="002E3D21" w:rsidRDefault="002E3D21" w14:paraId="09F7135F" w14:textId="52BCCC4A">
            <w:pPr>
              <w:jc w:val="center"/>
              <w:rPr>
                <w:b/>
                <w:bCs/>
                <w:sz w:val="20"/>
                <w:szCs w:val="20"/>
                <w:lang w:eastAsia="en-US"/>
              </w:rPr>
            </w:pPr>
            <w:r w:rsidRPr="00400BB6">
              <w:rPr>
                <w:b/>
                <w:bCs/>
                <w:sz w:val="20"/>
                <w:szCs w:val="20"/>
                <w:lang w:eastAsia="en-US"/>
              </w:rPr>
              <w:t>Random Forest Stacking Ensemble with Permuted Order of Base Estimators</w:t>
            </w:r>
          </w:p>
        </w:tc>
      </w:tr>
      <w:tr w:rsidR="000C1C30" w:rsidTr="00520E2A" w14:paraId="040F664C" w14:textId="77777777">
        <w:tc>
          <w:tcPr>
            <w:tcW w:w="2257" w:type="dxa"/>
            <w:shd w:val="clear" w:color="auto" w:fill="FAE2D5" w:themeFill="accent2" w:themeFillTint="33"/>
          </w:tcPr>
          <w:p w:rsidRPr="00400BB6" w:rsidR="000C1C30" w:rsidP="000C1C30" w:rsidRDefault="000C1C30" w14:paraId="5C97384A" w14:textId="4FA7A333">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rsidRPr="00400BB6" w:rsidR="000C1C30" w:rsidP="000C1C30" w:rsidRDefault="000C1C30" w14:paraId="3057456D" w14:textId="428D56CD">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rsidRPr="00400BB6" w:rsidR="000C1C30" w:rsidP="000C1C30" w:rsidRDefault="000C1C30" w14:paraId="1F0F3892" w14:textId="74A951CF">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rsidRPr="00400BB6" w:rsidR="000C1C30" w:rsidP="000C1C30" w:rsidRDefault="000C1C30" w14:paraId="25FA07F1" w14:textId="1EB45CD3">
            <w:pPr>
              <w:jc w:val="center"/>
              <w:rPr>
                <w:b/>
                <w:bCs/>
                <w:sz w:val="20"/>
                <w:szCs w:val="20"/>
                <w:lang w:eastAsia="en-US"/>
              </w:rPr>
            </w:pPr>
            <w:r w:rsidRPr="00400BB6">
              <w:rPr>
                <w:b/>
                <w:bCs/>
                <w:sz w:val="20"/>
                <w:szCs w:val="20"/>
                <w:lang w:eastAsia="en-US"/>
              </w:rPr>
              <w:t>Importance Score</w:t>
            </w:r>
          </w:p>
        </w:tc>
      </w:tr>
      <w:tr w:rsidR="000C1C30" w:rsidTr="00520E2A" w14:paraId="79A519AA" w14:textId="77777777">
        <w:tc>
          <w:tcPr>
            <w:tcW w:w="2257" w:type="dxa"/>
          </w:tcPr>
          <w:p w:rsidRPr="00400BB6" w:rsidR="000C1C30" w:rsidP="000C1C30" w:rsidRDefault="007C569C" w14:paraId="5DD4187F" w14:textId="711226B1">
            <w:pPr>
              <w:jc w:val="center"/>
              <w:rPr>
                <w:sz w:val="20"/>
                <w:szCs w:val="20"/>
                <w:lang w:eastAsia="en-US"/>
              </w:rPr>
            </w:pPr>
            <w:r w:rsidRPr="00400BB6">
              <w:rPr>
                <w:sz w:val="20"/>
                <w:szCs w:val="20"/>
                <w:lang w:eastAsia="en-US"/>
              </w:rPr>
              <w:t>206</w:t>
            </w:r>
          </w:p>
        </w:tc>
        <w:tc>
          <w:tcPr>
            <w:tcW w:w="2253" w:type="dxa"/>
          </w:tcPr>
          <w:p w:rsidRPr="00400BB6" w:rsidR="000C1C30" w:rsidP="000C1C30" w:rsidRDefault="000F3B3A" w14:paraId="2CBCA464" w14:textId="5A37EAD9">
            <w:pPr>
              <w:jc w:val="center"/>
              <w:rPr>
                <w:sz w:val="20"/>
                <w:szCs w:val="20"/>
                <w:lang w:eastAsia="en-US"/>
              </w:rPr>
            </w:pPr>
            <w:r w:rsidRPr="00400BB6">
              <w:rPr>
                <w:sz w:val="20"/>
                <w:szCs w:val="20"/>
                <w:lang w:eastAsia="en-US"/>
              </w:rPr>
              <w:t>0.26</w:t>
            </w:r>
          </w:p>
        </w:tc>
        <w:tc>
          <w:tcPr>
            <w:tcW w:w="2253" w:type="dxa"/>
          </w:tcPr>
          <w:p w:rsidRPr="00400BB6" w:rsidR="000C1C30" w:rsidP="000C1C30" w:rsidRDefault="007E06B6" w14:paraId="5BFB6B84" w14:textId="28190589">
            <w:pPr>
              <w:jc w:val="center"/>
              <w:rPr>
                <w:sz w:val="20"/>
                <w:szCs w:val="20"/>
                <w:lang w:eastAsia="en-US"/>
              </w:rPr>
            </w:pPr>
            <w:r w:rsidRPr="00400BB6">
              <w:rPr>
                <w:sz w:val="20"/>
                <w:szCs w:val="20"/>
                <w:lang w:eastAsia="en-US"/>
              </w:rPr>
              <w:t>206</w:t>
            </w:r>
          </w:p>
        </w:tc>
        <w:tc>
          <w:tcPr>
            <w:tcW w:w="2253" w:type="dxa"/>
          </w:tcPr>
          <w:p w:rsidRPr="00400BB6" w:rsidR="000C1C30" w:rsidP="000C1C30" w:rsidRDefault="000F3B3A" w14:paraId="575882F7" w14:textId="413523CF">
            <w:pPr>
              <w:jc w:val="center"/>
              <w:rPr>
                <w:sz w:val="20"/>
                <w:szCs w:val="20"/>
                <w:lang w:eastAsia="en-US"/>
              </w:rPr>
            </w:pPr>
            <w:r w:rsidRPr="00400BB6">
              <w:rPr>
                <w:sz w:val="20"/>
                <w:szCs w:val="20"/>
                <w:lang w:eastAsia="en-US"/>
              </w:rPr>
              <w:t>0.20</w:t>
            </w:r>
          </w:p>
        </w:tc>
      </w:tr>
      <w:tr w:rsidR="000C1C30" w:rsidTr="00520E2A" w14:paraId="3AED508D" w14:textId="77777777">
        <w:tc>
          <w:tcPr>
            <w:tcW w:w="2257" w:type="dxa"/>
          </w:tcPr>
          <w:p w:rsidRPr="00400BB6" w:rsidR="000C1C30" w:rsidP="000C1C30" w:rsidRDefault="007C569C" w14:paraId="4DD68A17" w14:textId="18438F73">
            <w:pPr>
              <w:jc w:val="center"/>
              <w:rPr>
                <w:sz w:val="20"/>
                <w:szCs w:val="20"/>
                <w:lang w:eastAsia="en-US"/>
              </w:rPr>
            </w:pPr>
            <w:r w:rsidRPr="00400BB6">
              <w:rPr>
                <w:sz w:val="20"/>
                <w:szCs w:val="20"/>
                <w:lang w:eastAsia="en-US"/>
              </w:rPr>
              <w:t>232</w:t>
            </w:r>
          </w:p>
        </w:tc>
        <w:tc>
          <w:tcPr>
            <w:tcW w:w="2253" w:type="dxa"/>
          </w:tcPr>
          <w:p w:rsidRPr="00400BB6" w:rsidR="000C1C30" w:rsidP="000C1C30" w:rsidRDefault="000F3B3A" w14:paraId="3A7C6D72" w14:textId="44115672">
            <w:pPr>
              <w:jc w:val="center"/>
              <w:rPr>
                <w:sz w:val="20"/>
                <w:szCs w:val="20"/>
                <w:lang w:eastAsia="en-US"/>
              </w:rPr>
            </w:pPr>
            <w:r w:rsidRPr="00400BB6">
              <w:rPr>
                <w:sz w:val="20"/>
                <w:szCs w:val="20"/>
                <w:lang w:eastAsia="en-US"/>
              </w:rPr>
              <w:t>0.14</w:t>
            </w:r>
          </w:p>
        </w:tc>
        <w:tc>
          <w:tcPr>
            <w:tcW w:w="2253" w:type="dxa"/>
          </w:tcPr>
          <w:p w:rsidRPr="00400BB6" w:rsidR="000C1C30" w:rsidP="000C1C30" w:rsidRDefault="007E06B6" w14:paraId="527F8721" w14:textId="1F4CCF06">
            <w:pPr>
              <w:jc w:val="center"/>
              <w:rPr>
                <w:sz w:val="20"/>
                <w:szCs w:val="20"/>
                <w:lang w:eastAsia="en-US"/>
              </w:rPr>
            </w:pPr>
            <w:r w:rsidRPr="00400BB6">
              <w:rPr>
                <w:sz w:val="20"/>
                <w:szCs w:val="20"/>
                <w:lang w:eastAsia="en-US"/>
              </w:rPr>
              <w:t>232</w:t>
            </w:r>
          </w:p>
        </w:tc>
        <w:tc>
          <w:tcPr>
            <w:tcW w:w="2253" w:type="dxa"/>
          </w:tcPr>
          <w:p w:rsidRPr="00400BB6" w:rsidR="000C1C30" w:rsidP="000C1C30" w:rsidRDefault="007E06B6" w14:paraId="016FD93B" w14:textId="4F94892A">
            <w:pPr>
              <w:jc w:val="center"/>
              <w:rPr>
                <w:sz w:val="20"/>
                <w:szCs w:val="20"/>
                <w:lang w:eastAsia="en-US"/>
              </w:rPr>
            </w:pPr>
            <w:r w:rsidRPr="00400BB6">
              <w:rPr>
                <w:sz w:val="20"/>
                <w:szCs w:val="20"/>
                <w:lang w:eastAsia="en-US"/>
              </w:rPr>
              <w:t>0.11</w:t>
            </w:r>
          </w:p>
        </w:tc>
      </w:tr>
      <w:tr w:rsidR="000C1C30" w:rsidTr="00520E2A" w14:paraId="15A336EB" w14:textId="77777777">
        <w:tc>
          <w:tcPr>
            <w:tcW w:w="2257" w:type="dxa"/>
          </w:tcPr>
          <w:p w:rsidRPr="00400BB6" w:rsidR="000C1C30" w:rsidP="000C1C30" w:rsidRDefault="007C569C" w14:paraId="3D37F9D4" w14:textId="65678758">
            <w:pPr>
              <w:jc w:val="center"/>
              <w:rPr>
                <w:sz w:val="20"/>
                <w:szCs w:val="20"/>
                <w:lang w:eastAsia="en-US"/>
              </w:rPr>
            </w:pPr>
            <w:r w:rsidRPr="00400BB6">
              <w:rPr>
                <w:sz w:val="20"/>
                <w:szCs w:val="20"/>
                <w:lang w:eastAsia="en-US"/>
              </w:rPr>
              <w:t>252</w:t>
            </w:r>
          </w:p>
        </w:tc>
        <w:tc>
          <w:tcPr>
            <w:tcW w:w="2253" w:type="dxa"/>
          </w:tcPr>
          <w:p w:rsidRPr="00400BB6" w:rsidR="000C1C30" w:rsidP="000C1C30" w:rsidRDefault="000F3B3A" w14:paraId="27781FB2" w14:textId="6AE7D0BE">
            <w:pPr>
              <w:jc w:val="center"/>
              <w:rPr>
                <w:sz w:val="20"/>
                <w:szCs w:val="20"/>
                <w:lang w:eastAsia="en-US"/>
              </w:rPr>
            </w:pPr>
            <w:r w:rsidRPr="00400BB6">
              <w:rPr>
                <w:sz w:val="20"/>
                <w:szCs w:val="20"/>
                <w:lang w:eastAsia="en-US"/>
              </w:rPr>
              <w:t>0.10</w:t>
            </w:r>
          </w:p>
        </w:tc>
        <w:tc>
          <w:tcPr>
            <w:tcW w:w="2253" w:type="dxa"/>
          </w:tcPr>
          <w:p w:rsidRPr="00400BB6" w:rsidR="000C1C30" w:rsidP="000C1C30" w:rsidRDefault="007E06B6" w14:paraId="4664B5CC" w14:textId="3D6B4019">
            <w:pPr>
              <w:jc w:val="center"/>
              <w:rPr>
                <w:sz w:val="20"/>
                <w:szCs w:val="20"/>
                <w:lang w:eastAsia="en-US"/>
              </w:rPr>
            </w:pPr>
            <w:r w:rsidRPr="00400BB6">
              <w:rPr>
                <w:sz w:val="20"/>
                <w:szCs w:val="20"/>
                <w:lang w:eastAsia="en-US"/>
              </w:rPr>
              <w:t>236</w:t>
            </w:r>
          </w:p>
        </w:tc>
        <w:tc>
          <w:tcPr>
            <w:tcW w:w="2253" w:type="dxa"/>
          </w:tcPr>
          <w:p w:rsidRPr="00400BB6" w:rsidR="000C1C30" w:rsidP="000C1C30" w:rsidRDefault="007E06B6" w14:paraId="209F2D8D" w14:textId="36407337">
            <w:pPr>
              <w:jc w:val="center"/>
              <w:rPr>
                <w:sz w:val="20"/>
                <w:szCs w:val="20"/>
                <w:lang w:eastAsia="en-US"/>
              </w:rPr>
            </w:pPr>
            <w:r w:rsidRPr="00400BB6">
              <w:rPr>
                <w:sz w:val="20"/>
                <w:szCs w:val="20"/>
                <w:lang w:eastAsia="en-US"/>
              </w:rPr>
              <w:t>0.11</w:t>
            </w:r>
          </w:p>
        </w:tc>
      </w:tr>
      <w:tr w:rsidR="000C1C30" w:rsidTr="00520E2A" w14:paraId="06C8DD37" w14:textId="77777777">
        <w:tc>
          <w:tcPr>
            <w:tcW w:w="2257" w:type="dxa"/>
          </w:tcPr>
          <w:p w:rsidRPr="00400BB6" w:rsidR="000C1C30" w:rsidP="000C1C30" w:rsidRDefault="007C569C" w14:paraId="317E8DCB" w14:textId="7F241B8D">
            <w:pPr>
              <w:jc w:val="center"/>
              <w:rPr>
                <w:sz w:val="20"/>
                <w:szCs w:val="20"/>
                <w:lang w:eastAsia="en-US"/>
              </w:rPr>
            </w:pPr>
            <w:r w:rsidRPr="00400BB6">
              <w:rPr>
                <w:sz w:val="20"/>
                <w:szCs w:val="20"/>
                <w:lang w:eastAsia="en-US"/>
              </w:rPr>
              <w:t>255</w:t>
            </w:r>
          </w:p>
        </w:tc>
        <w:tc>
          <w:tcPr>
            <w:tcW w:w="2253" w:type="dxa"/>
          </w:tcPr>
          <w:p w:rsidRPr="00400BB6" w:rsidR="000C1C30" w:rsidP="000C1C30" w:rsidRDefault="000F3B3A" w14:paraId="5F1275F7" w14:textId="26C1983A">
            <w:pPr>
              <w:jc w:val="center"/>
              <w:rPr>
                <w:sz w:val="20"/>
                <w:szCs w:val="20"/>
                <w:lang w:eastAsia="en-US"/>
              </w:rPr>
            </w:pPr>
            <w:r w:rsidRPr="00400BB6">
              <w:rPr>
                <w:sz w:val="20"/>
                <w:szCs w:val="20"/>
                <w:lang w:eastAsia="en-US"/>
              </w:rPr>
              <w:t>0.06</w:t>
            </w:r>
          </w:p>
        </w:tc>
        <w:tc>
          <w:tcPr>
            <w:tcW w:w="2253" w:type="dxa"/>
          </w:tcPr>
          <w:p w:rsidRPr="00400BB6" w:rsidR="000C1C30" w:rsidP="000C1C30" w:rsidRDefault="007E06B6" w14:paraId="62448109" w14:textId="4E011DAF">
            <w:pPr>
              <w:jc w:val="center"/>
              <w:rPr>
                <w:sz w:val="20"/>
                <w:szCs w:val="20"/>
                <w:lang w:eastAsia="en-US"/>
              </w:rPr>
            </w:pPr>
            <w:r w:rsidRPr="00400BB6">
              <w:rPr>
                <w:sz w:val="20"/>
                <w:szCs w:val="20"/>
                <w:lang w:eastAsia="en-US"/>
              </w:rPr>
              <w:t>252</w:t>
            </w:r>
          </w:p>
        </w:tc>
        <w:tc>
          <w:tcPr>
            <w:tcW w:w="2253" w:type="dxa"/>
          </w:tcPr>
          <w:p w:rsidRPr="00400BB6" w:rsidR="000C1C30" w:rsidP="000C1C30" w:rsidRDefault="007E06B6" w14:paraId="79171D38" w14:textId="1AEEE9AF">
            <w:pPr>
              <w:jc w:val="center"/>
              <w:rPr>
                <w:sz w:val="20"/>
                <w:szCs w:val="20"/>
                <w:lang w:eastAsia="en-US"/>
              </w:rPr>
            </w:pPr>
            <w:r w:rsidRPr="00400BB6">
              <w:rPr>
                <w:sz w:val="20"/>
                <w:szCs w:val="20"/>
                <w:lang w:eastAsia="en-US"/>
              </w:rPr>
              <w:t>0.08</w:t>
            </w:r>
          </w:p>
        </w:tc>
      </w:tr>
      <w:tr w:rsidR="000C1C30" w:rsidTr="00520E2A" w14:paraId="14868D62" w14:textId="77777777">
        <w:tc>
          <w:tcPr>
            <w:tcW w:w="2257" w:type="dxa"/>
          </w:tcPr>
          <w:p w:rsidRPr="00400BB6" w:rsidR="000C1C30" w:rsidP="000C1C30" w:rsidRDefault="007C569C" w14:paraId="62DB41CC" w14:textId="43CA2FFC">
            <w:pPr>
              <w:jc w:val="center"/>
              <w:rPr>
                <w:sz w:val="20"/>
                <w:szCs w:val="20"/>
                <w:lang w:eastAsia="en-US"/>
              </w:rPr>
            </w:pPr>
            <w:r w:rsidRPr="00400BB6">
              <w:rPr>
                <w:sz w:val="20"/>
                <w:szCs w:val="20"/>
                <w:lang w:eastAsia="en-US"/>
              </w:rPr>
              <w:t>236</w:t>
            </w:r>
          </w:p>
        </w:tc>
        <w:tc>
          <w:tcPr>
            <w:tcW w:w="2253" w:type="dxa"/>
          </w:tcPr>
          <w:p w:rsidRPr="00400BB6" w:rsidR="000C1C30" w:rsidP="000C1C30" w:rsidRDefault="000F3B3A" w14:paraId="10781F81" w14:textId="6723A6A5">
            <w:pPr>
              <w:jc w:val="center"/>
              <w:rPr>
                <w:sz w:val="20"/>
                <w:szCs w:val="20"/>
                <w:lang w:eastAsia="en-US"/>
              </w:rPr>
            </w:pPr>
            <w:r w:rsidRPr="00400BB6">
              <w:rPr>
                <w:sz w:val="20"/>
                <w:szCs w:val="20"/>
                <w:lang w:eastAsia="en-US"/>
              </w:rPr>
              <w:t>0.06</w:t>
            </w:r>
          </w:p>
        </w:tc>
        <w:tc>
          <w:tcPr>
            <w:tcW w:w="2253" w:type="dxa"/>
          </w:tcPr>
          <w:p w:rsidRPr="00400BB6" w:rsidR="000C1C30" w:rsidP="000C1C30" w:rsidRDefault="007E06B6" w14:paraId="6B5D5D05" w14:textId="41275AA1">
            <w:pPr>
              <w:jc w:val="center"/>
              <w:rPr>
                <w:sz w:val="20"/>
                <w:szCs w:val="20"/>
                <w:lang w:eastAsia="en-US"/>
              </w:rPr>
            </w:pPr>
            <w:r w:rsidRPr="00400BB6">
              <w:rPr>
                <w:sz w:val="20"/>
                <w:szCs w:val="20"/>
                <w:lang w:eastAsia="en-US"/>
              </w:rPr>
              <w:t>255</w:t>
            </w:r>
          </w:p>
        </w:tc>
        <w:tc>
          <w:tcPr>
            <w:tcW w:w="2253" w:type="dxa"/>
          </w:tcPr>
          <w:p w:rsidRPr="00400BB6" w:rsidR="000C1C30" w:rsidP="000C1C30" w:rsidRDefault="007E06B6" w14:paraId="77C67BC1" w14:textId="5289647E">
            <w:pPr>
              <w:jc w:val="center"/>
              <w:rPr>
                <w:sz w:val="20"/>
                <w:szCs w:val="20"/>
                <w:lang w:eastAsia="en-US"/>
              </w:rPr>
            </w:pPr>
            <w:r w:rsidRPr="00400BB6">
              <w:rPr>
                <w:sz w:val="20"/>
                <w:szCs w:val="20"/>
                <w:lang w:eastAsia="en-US"/>
              </w:rPr>
              <w:t>0.06</w:t>
            </w:r>
          </w:p>
        </w:tc>
      </w:tr>
      <w:tr w:rsidR="000C1C30" w:rsidTr="00520E2A" w14:paraId="466B75C4" w14:textId="77777777">
        <w:tc>
          <w:tcPr>
            <w:tcW w:w="2257" w:type="dxa"/>
          </w:tcPr>
          <w:p w:rsidRPr="00400BB6" w:rsidR="000C1C30" w:rsidP="000C1C30" w:rsidRDefault="007C569C" w14:paraId="08EA9C3B" w14:textId="0C8CB6AE">
            <w:pPr>
              <w:jc w:val="center"/>
              <w:rPr>
                <w:sz w:val="20"/>
                <w:szCs w:val="20"/>
                <w:lang w:eastAsia="en-US"/>
              </w:rPr>
            </w:pPr>
            <w:r w:rsidRPr="00400BB6">
              <w:rPr>
                <w:sz w:val="20"/>
                <w:szCs w:val="20"/>
                <w:lang w:eastAsia="en-US"/>
              </w:rPr>
              <w:t>36</w:t>
            </w:r>
          </w:p>
        </w:tc>
        <w:tc>
          <w:tcPr>
            <w:tcW w:w="2253" w:type="dxa"/>
          </w:tcPr>
          <w:p w:rsidRPr="00400BB6" w:rsidR="000C1C30" w:rsidP="000C1C30" w:rsidRDefault="000F3B3A" w14:paraId="2B783CAE" w14:textId="2F335673">
            <w:pPr>
              <w:jc w:val="center"/>
              <w:rPr>
                <w:sz w:val="20"/>
                <w:szCs w:val="20"/>
                <w:lang w:eastAsia="en-US"/>
              </w:rPr>
            </w:pPr>
            <w:r w:rsidRPr="00400BB6">
              <w:rPr>
                <w:sz w:val="20"/>
                <w:szCs w:val="20"/>
                <w:lang w:eastAsia="en-US"/>
              </w:rPr>
              <w:t>0.05</w:t>
            </w:r>
          </w:p>
        </w:tc>
        <w:tc>
          <w:tcPr>
            <w:tcW w:w="2253" w:type="dxa"/>
          </w:tcPr>
          <w:p w:rsidRPr="00400BB6" w:rsidR="000C1C30" w:rsidP="000C1C30" w:rsidRDefault="007E06B6" w14:paraId="3EBCB05C" w14:textId="44A0A253">
            <w:pPr>
              <w:jc w:val="center"/>
              <w:rPr>
                <w:sz w:val="20"/>
                <w:szCs w:val="20"/>
                <w:lang w:eastAsia="en-US"/>
              </w:rPr>
            </w:pPr>
            <w:r w:rsidRPr="00400BB6">
              <w:rPr>
                <w:sz w:val="20"/>
                <w:szCs w:val="20"/>
                <w:lang w:eastAsia="en-US"/>
              </w:rPr>
              <w:t>225</w:t>
            </w:r>
          </w:p>
        </w:tc>
        <w:tc>
          <w:tcPr>
            <w:tcW w:w="2253" w:type="dxa"/>
          </w:tcPr>
          <w:p w:rsidRPr="00400BB6" w:rsidR="000C1C30" w:rsidP="000C1C30" w:rsidRDefault="007E06B6" w14:paraId="67C68865" w14:textId="4C1470E4">
            <w:pPr>
              <w:jc w:val="center"/>
              <w:rPr>
                <w:sz w:val="20"/>
                <w:szCs w:val="20"/>
                <w:lang w:eastAsia="en-US"/>
              </w:rPr>
            </w:pPr>
            <w:r w:rsidRPr="00400BB6">
              <w:rPr>
                <w:sz w:val="20"/>
                <w:szCs w:val="20"/>
                <w:lang w:eastAsia="en-US"/>
              </w:rPr>
              <w:t>0.04</w:t>
            </w:r>
          </w:p>
        </w:tc>
      </w:tr>
      <w:tr w:rsidR="007C569C" w:rsidTr="00520E2A" w14:paraId="60380AD6" w14:textId="77777777">
        <w:tc>
          <w:tcPr>
            <w:tcW w:w="2257" w:type="dxa"/>
          </w:tcPr>
          <w:p w:rsidRPr="00400BB6" w:rsidR="007C569C" w:rsidP="000C1C30" w:rsidRDefault="007C569C" w14:paraId="2CB68CD8" w14:textId="22796C61">
            <w:pPr>
              <w:jc w:val="center"/>
              <w:rPr>
                <w:sz w:val="20"/>
                <w:szCs w:val="20"/>
                <w:lang w:eastAsia="en-US"/>
              </w:rPr>
            </w:pPr>
            <w:r w:rsidRPr="00400BB6">
              <w:rPr>
                <w:sz w:val="20"/>
                <w:szCs w:val="20"/>
                <w:lang w:eastAsia="en-US"/>
              </w:rPr>
              <w:t>259</w:t>
            </w:r>
          </w:p>
        </w:tc>
        <w:tc>
          <w:tcPr>
            <w:tcW w:w="2253" w:type="dxa"/>
          </w:tcPr>
          <w:p w:rsidRPr="00400BB6" w:rsidR="007C569C" w:rsidP="000C1C30" w:rsidRDefault="007C569C" w14:paraId="724614FB" w14:textId="73C97791">
            <w:pPr>
              <w:jc w:val="center"/>
              <w:rPr>
                <w:sz w:val="20"/>
                <w:szCs w:val="20"/>
                <w:lang w:eastAsia="en-US"/>
              </w:rPr>
            </w:pPr>
            <w:r w:rsidRPr="00400BB6">
              <w:rPr>
                <w:sz w:val="20"/>
                <w:szCs w:val="20"/>
                <w:lang w:eastAsia="en-US"/>
              </w:rPr>
              <w:t>0.03</w:t>
            </w:r>
          </w:p>
        </w:tc>
        <w:tc>
          <w:tcPr>
            <w:tcW w:w="2253" w:type="dxa"/>
          </w:tcPr>
          <w:p w:rsidRPr="00400BB6" w:rsidR="007C569C" w:rsidP="000C1C30" w:rsidRDefault="007E06B6" w14:paraId="059FCB36" w14:textId="0E27DF79">
            <w:pPr>
              <w:jc w:val="center"/>
              <w:rPr>
                <w:sz w:val="20"/>
                <w:szCs w:val="20"/>
                <w:lang w:eastAsia="en-US"/>
              </w:rPr>
            </w:pPr>
            <w:r w:rsidRPr="00400BB6">
              <w:rPr>
                <w:sz w:val="20"/>
                <w:szCs w:val="20"/>
                <w:lang w:eastAsia="en-US"/>
              </w:rPr>
              <w:t>36</w:t>
            </w:r>
          </w:p>
        </w:tc>
        <w:tc>
          <w:tcPr>
            <w:tcW w:w="2253" w:type="dxa"/>
          </w:tcPr>
          <w:p w:rsidRPr="00400BB6" w:rsidR="007C569C" w:rsidP="000C1C30" w:rsidRDefault="007E06B6" w14:paraId="5E438AFE" w14:textId="1225EE72">
            <w:pPr>
              <w:jc w:val="center"/>
              <w:rPr>
                <w:sz w:val="20"/>
                <w:szCs w:val="20"/>
                <w:lang w:eastAsia="en-US"/>
              </w:rPr>
            </w:pPr>
            <w:r w:rsidRPr="00400BB6">
              <w:rPr>
                <w:sz w:val="20"/>
                <w:szCs w:val="20"/>
                <w:lang w:eastAsia="en-US"/>
              </w:rPr>
              <w:t>0.04</w:t>
            </w:r>
          </w:p>
        </w:tc>
      </w:tr>
      <w:tr w:rsidR="007C569C" w:rsidTr="00520E2A" w14:paraId="1F13E2C2" w14:textId="77777777">
        <w:tc>
          <w:tcPr>
            <w:tcW w:w="2257" w:type="dxa"/>
          </w:tcPr>
          <w:p w:rsidRPr="00400BB6" w:rsidR="007C569C" w:rsidP="000C1C30" w:rsidRDefault="007C569C" w14:paraId="64100671" w14:textId="7C31AE4A">
            <w:pPr>
              <w:jc w:val="center"/>
              <w:rPr>
                <w:sz w:val="20"/>
                <w:szCs w:val="20"/>
                <w:lang w:eastAsia="en-US"/>
              </w:rPr>
            </w:pPr>
            <w:r w:rsidRPr="00400BB6">
              <w:rPr>
                <w:sz w:val="20"/>
                <w:szCs w:val="20"/>
                <w:lang w:eastAsia="en-US"/>
              </w:rPr>
              <w:t>225</w:t>
            </w:r>
          </w:p>
        </w:tc>
        <w:tc>
          <w:tcPr>
            <w:tcW w:w="2253" w:type="dxa"/>
          </w:tcPr>
          <w:p w:rsidRPr="00400BB6" w:rsidR="007C569C" w:rsidP="000C1C30" w:rsidRDefault="007C569C" w14:paraId="55D40473" w14:textId="32F65B0D">
            <w:pPr>
              <w:jc w:val="center"/>
              <w:rPr>
                <w:sz w:val="20"/>
                <w:szCs w:val="20"/>
                <w:lang w:eastAsia="en-US"/>
              </w:rPr>
            </w:pPr>
            <w:r w:rsidRPr="00400BB6">
              <w:rPr>
                <w:sz w:val="20"/>
                <w:szCs w:val="20"/>
                <w:lang w:eastAsia="en-US"/>
              </w:rPr>
              <w:t>0.03</w:t>
            </w:r>
          </w:p>
        </w:tc>
        <w:tc>
          <w:tcPr>
            <w:tcW w:w="2253" w:type="dxa"/>
          </w:tcPr>
          <w:p w:rsidRPr="00400BB6" w:rsidR="007C569C" w:rsidP="000C1C30" w:rsidRDefault="007E06B6" w14:paraId="41BBA318" w14:textId="30F29EC2">
            <w:pPr>
              <w:jc w:val="center"/>
              <w:rPr>
                <w:sz w:val="20"/>
                <w:szCs w:val="20"/>
                <w:lang w:eastAsia="en-US"/>
              </w:rPr>
            </w:pPr>
            <w:r w:rsidRPr="00400BB6">
              <w:rPr>
                <w:sz w:val="20"/>
                <w:szCs w:val="20"/>
                <w:lang w:eastAsia="en-US"/>
              </w:rPr>
              <w:t>258</w:t>
            </w:r>
          </w:p>
        </w:tc>
        <w:tc>
          <w:tcPr>
            <w:tcW w:w="2253" w:type="dxa"/>
          </w:tcPr>
          <w:p w:rsidRPr="00400BB6" w:rsidR="007C569C" w:rsidP="000C1C30" w:rsidRDefault="007E06B6" w14:paraId="566C9819" w14:textId="50A456E7">
            <w:pPr>
              <w:jc w:val="center"/>
              <w:rPr>
                <w:sz w:val="20"/>
                <w:szCs w:val="20"/>
                <w:lang w:eastAsia="en-US"/>
              </w:rPr>
            </w:pPr>
            <w:r w:rsidRPr="00400BB6">
              <w:rPr>
                <w:sz w:val="20"/>
                <w:szCs w:val="20"/>
                <w:lang w:eastAsia="en-US"/>
              </w:rPr>
              <w:t>0.04</w:t>
            </w:r>
          </w:p>
        </w:tc>
      </w:tr>
      <w:tr w:rsidRPr="002E3D21" w:rsidR="00B83954" w:rsidTr="00B83954" w14:paraId="528ECC6A" w14:textId="77777777">
        <w:tc>
          <w:tcPr>
            <w:tcW w:w="9016" w:type="dxa"/>
            <w:gridSpan w:val="4"/>
            <w:shd w:val="clear" w:color="auto" w:fill="FAE2D5" w:themeFill="accent2" w:themeFillTint="33"/>
          </w:tcPr>
          <w:p w:rsidRPr="00400BB6" w:rsidR="00B83954" w:rsidP="00430C86" w:rsidRDefault="00EE4A5A" w14:paraId="54E79011" w14:textId="224088FF">
            <w:pPr>
              <w:jc w:val="center"/>
              <w:rPr>
                <w:b/>
                <w:bCs/>
                <w:sz w:val="20"/>
                <w:szCs w:val="20"/>
                <w:lang w:eastAsia="en-US"/>
              </w:rPr>
            </w:pPr>
            <w:r w:rsidRPr="00400BB6">
              <w:rPr>
                <w:b/>
                <w:bCs/>
                <w:sz w:val="20"/>
                <w:szCs w:val="20"/>
                <w:lang w:eastAsia="en-US"/>
              </w:rPr>
              <w:t>Forecasting</w:t>
            </w:r>
          </w:p>
        </w:tc>
      </w:tr>
      <w:tr w:rsidRPr="002E3D21" w:rsidR="00B83954" w:rsidTr="00B83954" w14:paraId="03B59D71" w14:textId="77777777">
        <w:tc>
          <w:tcPr>
            <w:tcW w:w="4510" w:type="dxa"/>
            <w:gridSpan w:val="2"/>
            <w:shd w:val="clear" w:color="auto" w:fill="FAE2D5" w:themeFill="accent2" w:themeFillTint="33"/>
          </w:tcPr>
          <w:p w:rsidRPr="00400BB6" w:rsidR="00B83954" w:rsidP="00430C86" w:rsidRDefault="00B83954" w14:paraId="4B44D473" w14:textId="77777777">
            <w:pPr>
              <w:jc w:val="center"/>
              <w:rPr>
                <w:b/>
                <w:bCs/>
                <w:sz w:val="20"/>
                <w:szCs w:val="20"/>
                <w:lang w:eastAsia="en-US"/>
              </w:rPr>
            </w:pPr>
            <w:r w:rsidRPr="00400BB6">
              <w:rPr>
                <w:b/>
                <w:bCs/>
                <w:sz w:val="20"/>
                <w:szCs w:val="20"/>
                <w:lang w:eastAsia="en-US"/>
              </w:rPr>
              <w:t>Random Forest Stacking Ensemble with Original Base Estimator Order</w:t>
            </w:r>
          </w:p>
        </w:tc>
        <w:tc>
          <w:tcPr>
            <w:tcW w:w="4506" w:type="dxa"/>
            <w:gridSpan w:val="2"/>
            <w:shd w:val="clear" w:color="auto" w:fill="FAE2D5" w:themeFill="accent2" w:themeFillTint="33"/>
          </w:tcPr>
          <w:p w:rsidRPr="00400BB6" w:rsidR="00B83954" w:rsidP="00430C86" w:rsidRDefault="00B83954" w14:paraId="2A9726BB" w14:textId="77777777">
            <w:pPr>
              <w:jc w:val="center"/>
              <w:rPr>
                <w:b/>
                <w:bCs/>
                <w:sz w:val="20"/>
                <w:szCs w:val="20"/>
                <w:lang w:eastAsia="en-US"/>
              </w:rPr>
            </w:pPr>
            <w:r w:rsidRPr="00400BB6">
              <w:rPr>
                <w:b/>
                <w:bCs/>
                <w:sz w:val="20"/>
                <w:szCs w:val="20"/>
                <w:lang w:eastAsia="en-US"/>
              </w:rPr>
              <w:t>Random Forest Stacking Ensemble with Permuted Order of Base Estimators</w:t>
            </w:r>
          </w:p>
        </w:tc>
      </w:tr>
      <w:tr w:rsidR="00B83954" w:rsidTr="00B83954" w14:paraId="73AA43B4" w14:textId="77777777">
        <w:tc>
          <w:tcPr>
            <w:tcW w:w="2257" w:type="dxa"/>
            <w:shd w:val="clear" w:color="auto" w:fill="FAE2D5" w:themeFill="accent2" w:themeFillTint="33"/>
          </w:tcPr>
          <w:p w:rsidRPr="00400BB6" w:rsidR="00B83954" w:rsidP="00430C86" w:rsidRDefault="00B83954" w14:paraId="6965B2CB" w14:textId="77777777">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rsidRPr="00400BB6" w:rsidR="00B83954" w:rsidP="00430C86" w:rsidRDefault="00B83954" w14:paraId="7D88FF2B" w14:textId="77777777">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rsidRPr="00400BB6" w:rsidR="00B83954" w:rsidP="00430C86" w:rsidRDefault="00B83954" w14:paraId="0BB20445" w14:textId="77777777">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rsidRPr="00400BB6" w:rsidR="00B83954" w:rsidP="00430C86" w:rsidRDefault="00B83954" w14:paraId="475A70E8" w14:textId="77777777">
            <w:pPr>
              <w:jc w:val="center"/>
              <w:rPr>
                <w:b/>
                <w:bCs/>
                <w:sz w:val="20"/>
                <w:szCs w:val="20"/>
                <w:lang w:eastAsia="en-US"/>
              </w:rPr>
            </w:pPr>
            <w:r w:rsidRPr="00400BB6">
              <w:rPr>
                <w:b/>
                <w:bCs/>
                <w:sz w:val="20"/>
                <w:szCs w:val="20"/>
                <w:lang w:eastAsia="en-US"/>
              </w:rPr>
              <w:t>Importance Score</w:t>
            </w:r>
          </w:p>
        </w:tc>
      </w:tr>
      <w:tr w:rsidR="00B83954" w:rsidTr="00B83954" w14:paraId="2F3D07EA" w14:textId="77777777">
        <w:tc>
          <w:tcPr>
            <w:tcW w:w="2257" w:type="dxa"/>
          </w:tcPr>
          <w:p w:rsidRPr="00400BB6" w:rsidR="00B83954" w:rsidP="00430C86" w:rsidRDefault="00C60F76" w14:paraId="65F43EE8" w14:textId="303FAE02">
            <w:pPr>
              <w:jc w:val="center"/>
              <w:rPr>
                <w:sz w:val="20"/>
                <w:szCs w:val="20"/>
                <w:lang w:eastAsia="en-US"/>
              </w:rPr>
            </w:pPr>
            <w:r w:rsidRPr="00400BB6">
              <w:rPr>
                <w:sz w:val="20"/>
                <w:szCs w:val="20"/>
                <w:lang w:eastAsia="en-US"/>
              </w:rPr>
              <w:t>241</w:t>
            </w:r>
          </w:p>
        </w:tc>
        <w:tc>
          <w:tcPr>
            <w:tcW w:w="2253" w:type="dxa"/>
          </w:tcPr>
          <w:p w:rsidRPr="00400BB6" w:rsidR="00B83954" w:rsidP="00430C86" w:rsidRDefault="00E539C9" w14:paraId="661E477C" w14:textId="6C39C621">
            <w:pPr>
              <w:jc w:val="center"/>
              <w:rPr>
                <w:sz w:val="20"/>
                <w:szCs w:val="20"/>
                <w:lang w:eastAsia="en-US"/>
              </w:rPr>
            </w:pPr>
            <w:r w:rsidRPr="00400BB6">
              <w:rPr>
                <w:sz w:val="20"/>
                <w:szCs w:val="20"/>
                <w:lang w:eastAsia="en-US"/>
              </w:rPr>
              <w:t>0.13</w:t>
            </w:r>
          </w:p>
        </w:tc>
        <w:tc>
          <w:tcPr>
            <w:tcW w:w="2253" w:type="dxa"/>
          </w:tcPr>
          <w:p w:rsidRPr="00400BB6" w:rsidR="00B83954" w:rsidP="00430C86" w:rsidRDefault="00AC34BF" w14:paraId="32A94DE5" w14:textId="61DA864F">
            <w:pPr>
              <w:jc w:val="center"/>
              <w:rPr>
                <w:sz w:val="20"/>
                <w:szCs w:val="20"/>
                <w:lang w:eastAsia="en-US"/>
              </w:rPr>
            </w:pPr>
            <w:r w:rsidRPr="00400BB6">
              <w:rPr>
                <w:sz w:val="20"/>
                <w:szCs w:val="20"/>
                <w:lang w:eastAsia="en-US"/>
              </w:rPr>
              <w:t>241</w:t>
            </w:r>
          </w:p>
        </w:tc>
        <w:tc>
          <w:tcPr>
            <w:tcW w:w="2253" w:type="dxa"/>
          </w:tcPr>
          <w:p w:rsidRPr="00400BB6" w:rsidR="00B83954" w:rsidP="00430C86" w:rsidRDefault="00520E2A" w14:paraId="241E089C" w14:textId="111CF086">
            <w:pPr>
              <w:jc w:val="center"/>
              <w:rPr>
                <w:sz w:val="20"/>
                <w:szCs w:val="20"/>
                <w:lang w:eastAsia="en-US"/>
              </w:rPr>
            </w:pPr>
            <w:r w:rsidRPr="00400BB6">
              <w:rPr>
                <w:sz w:val="20"/>
                <w:szCs w:val="20"/>
                <w:lang w:eastAsia="en-US"/>
              </w:rPr>
              <w:t>0.43</w:t>
            </w:r>
          </w:p>
        </w:tc>
      </w:tr>
      <w:tr w:rsidR="00B83954" w:rsidTr="00B83954" w14:paraId="508B345E" w14:textId="77777777">
        <w:tc>
          <w:tcPr>
            <w:tcW w:w="2257" w:type="dxa"/>
          </w:tcPr>
          <w:p w:rsidRPr="00400BB6" w:rsidR="00B83954" w:rsidP="00430C86" w:rsidRDefault="00C60F76" w14:paraId="53655B2C" w14:textId="402FF3F8">
            <w:pPr>
              <w:jc w:val="center"/>
              <w:rPr>
                <w:sz w:val="20"/>
                <w:szCs w:val="20"/>
                <w:lang w:eastAsia="en-US"/>
              </w:rPr>
            </w:pPr>
            <w:r w:rsidRPr="00400BB6">
              <w:rPr>
                <w:sz w:val="20"/>
                <w:szCs w:val="20"/>
                <w:lang w:eastAsia="en-US"/>
              </w:rPr>
              <w:t>254</w:t>
            </w:r>
          </w:p>
        </w:tc>
        <w:tc>
          <w:tcPr>
            <w:tcW w:w="2253" w:type="dxa"/>
          </w:tcPr>
          <w:p w:rsidRPr="00400BB6" w:rsidR="00B83954" w:rsidP="00430C86" w:rsidRDefault="00E539C9" w14:paraId="7267858B" w14:textId="0420657A">
            <w:pPr>
              <w:jc w:val="center"/>
              <w:rPr>
                <w:sz w:val="20"/>
                <w:szCs w:val="20"/>
                <w:lang w:eastAsia="en-US"/>
              </w:rPr>
            </w:pPr>
            <w:r w:rsidRPr="00400BB6">
              <w:rPr>
                <w:sz w:val="20"/>
                <w:szCs w:val="20"/>
                <w:lang w:eastAsia="en-US"/>
              </w:rPr>
              <w:t>0.08</w:t>
            </w:r>
          </w:p>
        </w:tc>
        <w:tc>
          <w:tcPr>
            <w:tcW w:w="2253" w:type="dxa"/>
          </w:tcPr>
          <w:p w:rsidRPr="00400BB6" w:rsidR="00B83954" w:rsidP="00430C86" w:rsidRDefault="00AC34BF" w14:paraId="087B082E" w14:textId="553F702E">
            <w:pPr>
              <w:jc w:val="center"/>
              <w:rPr>
                <w:sz w:val="20"/>
                <w:szCs w:val="20"/>
                <w:lang w:eastAsia="en-US"/>
              </w:rPr>
            </w:pPr>
            <w:r w:rsidRPr="00400BB6">
              <w:rPr>
                <w:sz w:val="20"/>
                <w:szCs w:val="20"/>
                <w:lang w:eastAsia="en-US"/>
              </w:rPr>
              <w:t>243</w:t>
            </w:r>
          </w:p>
        </w:tc>
        <w:tc>
          <w:tcPr>
            <w:tcW w:w="2253" w:type="dxa"/>
          </w:tcPr>
          <w:p w:rsidRPr="00400BB6" w:rsidR="00B83954" w:rsidP="00430C86" w:rsidRDefault="00520E2A" w14:paraId="72F588BA" w14:textId="7C1DECB6">
            <w:pPr>
              <w:jc w:val="center"/>
              <w:rPr>
                <w:sz w:val="20"/>
                <w:szCs w:val="20"/>
                <w:lang w:eastAsia="en-US"/>
              </w:rPr>
            </w:pPr>
            <w:r w:rsidRPr="00400BB6">
              <w:rPr>
                <w:sz w:val="20"/>
                <w:szCs w:val="20"/>
                <w:lang w:eastAsia="en-US"/>
              </w:rPr>
              <w:t>0.33</w:t>
            </w:r>
          </w:p>
        </w:tc>
      </w:tr>
      <w:tr w:rsidR="00B83954" w:rsidTr="00B83954" w14:paraId="06211E8C" w14:textId="77777777">
        <w:tc>
          <w:tcPr>
            <w:tcW w:w="2257" w:type="dxa"/>
          </w:tcPr>
          <w:p w:rsidRPr="00400BB6" w:rsidR="00B83954" w:rsidP="00430C86" w:rsidRDefault="00C60F76" w14:paraId="0764CA1A" w14:textId="7F92FEBF">
            <w:pPr>
              <w:jc w:val="center"/>
              <w:rPr>
                <w:sz w:val="20"/>
                <w:szCs w:val="20"/>
                <w:lang w:eastAsia="en-US"/>
              </w:rPr>
            </w:pPr>
            <w:r w:rsidRPr="00400BB6">
              <w:rPr>
                <w:sz w:val="20"/>
                <w:szCs w:val="20"/>
                <w:lang w:eastAsia="en-US"/>
              </w:rPr>
              <w:t>40</w:t>
            </w:r>
          </w:p>
        </w:tc>
        <w:tc>
          <w:tcPr>
            <w:tcW w:w="2253" w:type="dxa"/>
          </w:tcPr>
          <w:p w:rsidRPr="00400BB6" w:rsidR="00B83954" w:rsidP="00430C86" w:rsidRDefault="00E539C9" w14:paraId="40A9F3A7" w14:textId="19C22272">
            <w:pPr>
              <w:jc w:val="center"/>
              <w:rPr>
                <w:sz w:val="20"/>
                <w:szCs w:val="20"/>
                <w:lang w:eastAsia="en-US"/>
              </w:rPr>
            </w:pPr>
            <w:r w:rsidRPr="00400BB6">
              <w:rPr>
                <w:sz w:val="20"/>
                <w:szCs w:val="20"/>
                <w:lang w:eastAsia="en-US"/>
              </w:rPr>
              <w:t>0.08</w:t>
            </w:r>
          </w:p>
        </w:tc>
        <w:tc>
          <w:tcPr>
            <w:tcW w:w="2253" w:type="dxa"/>
          </w:tcPr>
          <w:p w:rsidRPr="00400BB6" w:rsidR="00B83954" w:rsidP="00430C86" w:rsidRDefault="00AC34BF" w14:paraId="52F52DF3" w14:textId="66383850">
            <w:pPr>
              <w:jc w:val="center"/>
              <w:rPr>
                <w:sz w:val="20"/>
                <w:szCs w:val="20"/>
                <w:lang w:eastAsia="en-US"/>
              </w:rPr>
            </w:pPr>
            <w:r w:rsidRPr="00400BB6">
              <w:rPr>
                <w:sz w:val="20"/>
                <w:szCs w:val="20"/>
                <w:lang w:eastAsia="en-US"/>
              </w:rPr>
              <w:t>258</w:t>
            </w:r>
          </w:p>
        </w:tc>
        <w:tc>
          <w:tcPr>
            <w:tcW w:w="2253" w:type="dxa"/>
          </w:tcPr>
          <w:p w:rsidRPr="00400BB6" w:rsidR="00B83954" w:rsidP="00430C86" w:rsidRDefault="00520E2A" w14:paraId="22F0ACC7" w14:textId="68B75959">
            <w:pPr>
              <w:jc w:val="center"/>
              <w:rPr>
                <w:sz w:val="20"/>
                <w:szCs w:val="20"/>
                <w:lang w:eastAsia="en-US"/>
              </w:rPr>
            </w:pPr>
            <w:r w:rsidRPr="00400BB6">
              <w:rPr>
                <w:sz w:val="20"/>
                <w:szCs w:val="20"/>
                <w:lang w:eastAsia="en-US"/>
              </w:rPr>
              <w:t>0.09</w:t>
            </w:r>
          </w:p>
        </w:tc>
      </w:tr>
      <w:tr w:rsidR="00B83954" w:rsidTr="00B83954" w14:paraId="1981A076" w14:textId="77777777">
        <w:tc>
          <w:tcPr>
            <w:tcW w:w="2257" w:type="dxa"/>
          </w:tcPr>
          <w:p w:rsidRPr="00400BB6" w:rsidR="00B83954" w:rsidP="00430C86" w:rsidRDefault="00C60F76" w14:paraId="3F9D8294" w14:textId="5C6BDCE9">
            <w:pPr>
              <w:jc w:val="center"/>
              <w:rPr>
                <w:sz w:val="20"/>
                <w:szCs w:val="20"/>
                <w:lang w:eastAsia="en-US"/>
              </w:rPr>
            </w:pPr>
            <w:r w:rsidRPr="00400BB6">
              <w:rPr>
                <w:sz w:val="20"/>
                <w:szCs w:val="20"/>
                <w:lang w:eastAsia="en-US"/>
              </w:rPr>
              <w:t>232</w:t>
            </w:r>
          </w:p>
        </w:tc>
        <w:tc>
          <w:tcPr>
            <w:tcW w:w="2253" w:type="dxa"/>
          </w:tcPr>
          <w:p w:rsidRPr="00400BB6" w:rsidR="00B83954" w:rsidP="00430C86" w:rsidRDefault="00E539C9" w14:paraId="18A73791" w14:textId="642E8BAC">
            <w:pPr>
              <w:jc w:val="center"/>
              <w:rPr>
                <w:sz w:val="20"/>
                <w:szCs w:val="20"/>
                <w:lang w:eastAsia="en-US"/>
              </w:rPr>
            </w:pPr>
            <w:r w:rsidRPr="00400BB6">
              <w:rPr>
                <w:sz w:val="20"/>
                <w:szCs w:val="20"/>
                <w:lang w:eastAsia="en-US"/>
              </w:rPr>
              <w:t>0.08</w:t>
            </w:r>
          </w:p>
        </w:tc>
        <w:tc>
          <w:tcPr>
            <w:tcW w:w="2253" w:type="dxa"/>
          </w:tcPr>
          <w:p w:rsidRPr="00400BB6" w:rsidR="00B83954" w:rsidP="00430C86" w:rsidRDefault="00AC34BF" w14:paraId="620B7A4F" w14:textId="496A52CB">
            <w:pPr>
              <w:jc w:val="center"/>
              <w:rPr>
                <w:sz w:val="20"/>
                <w:szCs w:val="20"/>
                <w:lang w:eastAsia="en-US"/>
              </w:rPr>
            </w:pPr>
            <w:r w:rsidRPr="00400BB6">
              <w:rPr>
                <w:sz w:val="20"/>
                <w:szCs w:val="20"/>
                <w:lang w:eastAsia="en-US"/>
              </w:rPr>
              <w:t>207</w:t>
            </w:r>
          </w:p>
        </w:tc>
        <w:tc>
          <w:tcPr>
            <w:tcW w:w="2253" w:type="dxa"/>
          </w:tcPr>
          <w:p w:rsidRPr="00400BB6" w:rsidR="00B83954" w:rsidP="00430C86" w:rsidRDefault="00520E2A" w14:paraId="6D601139" w14:textId="29F7075C">
            <w:pPr>
              <w:jc w:val="center"/>
              <w:rPr>
                <w:sz w:val="20"/>
                <w:szCs w:val="20"/>
                <w:lang w:eastAsia="en-US"/>
              </w:rPr>
            </w:pPr>
            <w:r w:rsidRPr="00400BB6">
              <w:rPr>
                <w:sz w:val="20"/>
                <w:szCs w:val="20"/>
                <w:lang w:eastAsia="en-US"/>
              </w:rPr>
              <w:t>0.05</w:t>
            </w:r>
          </w:p>
        </w:tc>
      </w:tr>
      <w:tr w:rsidR="00C60F76" w:rsidTr="00430C86" w14:paraId="61D885FE" w14:textId="77777777">
        <w:tc>
          <w:tcPr>
            <w:tcW w:w="2257" w:type="dxa"/>
          </w:tcPr>
          <w:p w:rsidRPr="00400BB6" w:rsidR="00C60F76" w:rsidP="00430C86" w:rsidRDefault="00C60F76" w14:paraId="1CF57FCC" w14:textId="0B82F4A0">
            <w:pPr>
              <w:jc w:val="center"/>
              <w:rPr>
                <w:sz w:val="20"/>
                <w:szCs w:val="20"/>
                <w:lang w:eastAsia="en-US"/>
              </w:rPr>
            </w:pPr>
            <w:r w:rsidRPr="00400BB6">
              <w:rPr>
                <w:sz w:val="20"/>
                <w:szCs w:val="20"/>
                <w:lang w:eastAsia="en-US"/>
              </w:rPr>
              <w:t>243</w:t>
            </w:r>
          </w:p>
        </w:tc>
        <w:tc>
          <w:tcPr>
            <w:tcW w:w="2253" w:type="dxa"/>
          </w:tcPr>
          <w:p w:rsidRPr="00400BB6" w:rsidR="00C60F76" w:rsidP="00430C86" w:rsidRDefault="00C60F76" w14:paraId="1134800A" w14:textId="64A4CD91">
            <w:pPr>
              <w:jc w:val="center"/>
              <w:rPr>
                <w:sz w:val="20"/>
                <w:szCs w:val="20"/>
                <w:lang w:eastAsia="en-US"/>
              </w:rPr>
            </w:pPr>
            <w:r w:rsidRPr="00400BB6">
              <w:rPr>
                <w:sz w:val="20"/>
                <w:szCs w:val="20"/>
                <w:lang w:eastAsia="en-US"/>
              </w:rPr>
              <w:t>0.07</w:t>
            </w:r>
          </w:p>
        </w:tc>
        <w:tc>
          <w:tcPr>
            <w:tcW w:w="4506" w:type="dxa"/>
            <w:gridSpan w:val="2"/>
            <w:vMerge w:val="restart"/>
          </w:tcPr>
          <w:p w:rsidRPr="00400BB6" w:rsidR="00C60F76" w:rsidP="00430C86" w:rsidRDefault="00C60F76" w14:paraId="42513FCB" w14:textId="77777777">
            <w:pPr>
              <w:jc w:val="center"/>
              <w:rPr>
                <w:sz w:val="20"/>
                <w:szCs w:val="20"/>
                <w:lang w:eastAsia="en-US"/>
              </w:rPr>
            </w:pPr>
          </w:p>
          <w:p w:rsidRPr="00400BB6" w:rsidR="00C60F76" w:rsidP="00430C86" w:rsidRDefault="00C60F76" w14:paraId="1B8ED74D" w14:textId="77777777">
            <w:pPr>
              <w:jc w:val="center"/>
              <w:rPr>
                <w:sz w:val="20"/>
                <w:szCs w:val="20"/>
                <w:lang w:eastAsia="en-US"/>
              </w:rPr>
            </w:pPr>
          </w:p>
          <w:p w:rsidRPr="00400BB6" w:rsidR="00C60F76" w:rsidP="00430C86" w:rsidRDefault="00C60F76" w14:paraId="5332E06D" w14:textId="018662F4">
            <w:pPr>
              <w:jc w:val="center"/>
              <w:rPr>
                <w:sz w:val="20"/>
                <w:szCs w:val="20"/>
                <w:lang w:eastAsia="en-US"/>
              </w:rPr>
            </w:pPr>
            <w:r w:rsidRPr="00400BB6">
              <w:rPr>
                <w:sz w:val="20"/>
                <w:szCs w:val="20"/>
                <w:lang w:eastAsia="en-US"/>
              </w:rPr>
              <w:t>All remaining models had importance scores &lt; 0.03</w:t>
            </w:r>
          </w:p>
        </w:tc>
      </w:tr>
      <w:tr w:rsidR="00C60F76" w:rsidTr="00430C86" w14:paraId="47FA117B" w14:textId="77777777">
        <w:tc>
          <w:tcPr>
            <w:tcW w:w="2257" w:type="dxa"/>
          </w:tcPr>
          <w:p w:rsidRPr="00400BB6" w:rsidR="00C60F76" w:rsidP="00430C86" w:rsidRDefault="00C60F76" w14:paraId="4A995DA7" w14:textId="2D708EBD">
            <w:pPr>
              <w:jc w:val="center"/>
              <w:rPr>
                <w:sz w:val="20"/>
                <w:szCs w:val="20"/>
                <w:lang w:eastAsia="en-US"/>
              </w:rPr>
            </w:pPr>
            <w:r w:rsidRPr="00400BB6">
              <w:rPr>
                <w:sz w:val="20"/>
                <w:szCs w:val="20"/>
                <w:lang w:eastAsia="en-US"/>
              </w:rPr>
              <w:t>43</w:t>
            </w:r>
          </w:p>
        </w:tc>
        <w:tc>
          <w:tcPr>
            <w:tcW w:w="2253" w:type="dxa"/>
          </w:tcPr>
          <w:p w:rsidRPr="00400BB6" w:rsidR="00C60F76" w:rsidP="00430C86" w:rsidRDefault="00C60F76" w14:paraId="78AABD96" w14:textId="77BA3C69">
            <w:pPr>
              <w:jc w:val="center"/>
              <w:rPr>
                <w:sz w:val="20"/>
                <w:szCs w:val="20"/>
                <w:lang w:eastAsia="en-US"/>
              </w:rPr>
            </w:pPr>
            <w:r w:rsidRPr="00400BB6">
              <w:rPr>
                <w:sz w:val="20"/>
                <w:szCs w:val="20"/>
                <w:lang w:eastAsia="en-US"/>
              </w:rPr>
              <w:t>0.05</w:t>
            </w:r>
          </w:p>
        </w:tc>
        <w:tc>
          <w:tcPr>
            <w:tcW w:w="4506" w:type="dxa"/>
            <w:gridSpan w:val="2"/>
            <w:vMerge/>
          </w:tcPr>
          <w:p w:rsidRPr="00400BB6" w:rsidR="00C60F76" w:rsidP="00430C86" w:rsidRDefault="00C60F76" w14:paraId="06AD78A5" w14:textId="77777777">
            <w:pPr>
              <w:jc w:val="center"/>
              <w:rPr>
                <w:sz w:val="20"/>
                <w:szCs w:val="20"/>
                <w:lang w:eastAsia="en-US"/>
              </w:rPr>
            </w:pPr>
          </w:p>
        </w:tc>
      </w:tr>
      <w:tr w:rsidR="00C60F76" w:rsidTr="00430C86" w14:paraId="3FCA7A15" w14:textId="77777777">
        <w:tc>
          <w:tcPr>
            <w:tcW w:w="2257" w:type="dxa"/>
          </w:tcPr>
          <w:p w:rsidRPr="00400BB6" w:rsidR="00C60F76" w:rsidP="00430C86" w:rsidRDefault="00C60F76" w14:paraId="2D91EDBF" w14:textId="4C7989B1">
            <w:pPr>
              <w:jc w:val="center"/>
              <w:rPr>
                <w:sz w:val="20"/>
                <w:szCs w:val="20"/>
                <w:lang w:eastAsia="en-US"/>
              </w:rPr>
            </w:pPr>
            <w:r w:rsidRPr="00400BB6">
              <w:rPr>
                <w:sz w:val="20"/>
                <w:szCs w:val="20"/>
                <w:lang w:eastAsia="en-US"/>
              </w:rPr>
              <w:t>20</w:t>
            </w:r>
          </w:p>
        </w:tc>
        <w:tc>
          <w:tcPr>
            <w:tcW w:w="2253" w:type="dxa"/>
          </w:tcPr>
          <w:p w:rsidRPr="00400BB6" w:rsidR="00C60F76" w:rsidP="00430C86" w:rsidRDefault="00C60F76" w14:paraId="525A88DC" w14:textId="7B4E8ACE">
            <w:pPr>
              <w:jc w:val="center"/>
              <w:rPr>
                <w:sz w:val="20"/>
                <w:szCs w:val="20"/>
                <w:lang w:eastAsia="en-US"/>
              </w:rPr>
            </w:pPr>
            <w:r w:rsidRPr="00400BB6">
              <w:rPr>
                <w:sz w:val="20"/>
                <w:szCs w:val="20"/>
                <w:lang w:eastAsia="en-US"/>
              </w:rPr>
              <w:t>0.05</w:t>
            </w:r>
          </w:p>
        </w:tc>
        <w:tc>
          <w:tcPr>
            <w:tcW w:w="4506" w:type="dxa"/>
            <w:gridSpan w:val="2"/>
            <w:vMerge/>
          </w:tcPr>
          <w:p w:rsidRPr="00400BB6" w:rsidR="00C60F76" w:rsidP="00430C86" w:rsidRDefault="00C60F76" w14:paraId="76413CE8" w14:textId="77777777">
            <w:pPr>
              <w:jc w:val="center"/>
              <w:rPr>
                <w:sz w:val="20"/>
                <w:szCs w:val="20"/>
                <w:lang w:eastAsia="en-US"/>
              </w:rPr>
            </w:pPr>
          </w:p>
        </w:tc>
      </w:tr>
      <w:tr w:rsidR="00C60F76" w:rsidTr="00430C86" w14:paraId="06D55393" w14:textId="77777777">
        <w:tc>
          <w:tcPr>
            <w:tcW w:w="2257" w:type="dxa"/>
          </w:tcPr>
          <w:p w:rsidRPr="00400BB6" w:rsidR="00C60F76" w:rsidP="00430C86" w:rsidRDefault="00C60F76" w14:paraId="647A9C9A" w14:textId="4FEFA4EB">
            <w:pPr>
              <w:jc w:val="center"/>
              <w:rPr>
                <w:sz w:val="20"/>
                <w:szCs w:val="20"/>
                <w:lang w:eastAsia="en-US"/>
              </w:rPr>
            </w:pPr>
            <w:r w:rsidRPr="00400BB6">
              <w:rPr>
                <w:sz w:val="20"/>
                <w:szCs w:val="20"/>
                <w:lang w:eastAsia="en-US"/>
              </w:rPr>
              <w:t>215</w:t>
            </w:r>
          </w:p>
        </w:tc>
        <w:tc>
          <w:tcPr>
            <w:tcW w:w="2253" w:type="dxa"/>
          </w:tcPr>
          <w:p w:rsidRPr="00400BB6" w:rsidR="00C60F76" w:rsidP="00430C86" w:rsidRDefault="00C60F76" w14:paraId="4ED6A2C6" w14:textId="1A9DBBB1">
            <w:pPr>
              <w:jc w:val="center"/>
              <w:rPr>
                <w:sz w:val="20"/>
                <w:szCs w:val="20"/>
                <w:lang w:eastAsia="en-US"/>
              </w:rPr>
            </w:pPr>
            <w:r w:rsidRPr="00400BB6">
              <w:rPr>
                <w:sz w:val="20"/>
                <w:szCs w:val="20"/>
                <w:lang w:eastAsia="en-US"/>
              </w:rPr>
              <w:t>0.03</w:t>
            </w:r>
          </w:p>
        </w:tc>
        <w:tc>
          <w:tcPr>
            <w:tcW w:w="4506" w:type="dxa"/>
            <w:gridSpan w:val="2"/>
            <w:vMerge/>
          </w:tcPr>
          <w:p w:rsidRPr="00400BB6" w:rsidR="00C60F76" w:rsidP="00430C86" w:rsidRDefault="00C60F76" w14:paraId="1B2F762D" w14:textId="77777777">
            <w:pPr>
              <w:jc w:val="center"/>
              <w:rPr>
                <w:sz w:val="20"/>
                <w:szCs w:val="20"/>
                <w:lang w:eastAsia="en-US"/>
              </w:rPr>
            </w:pPr>
          </w:p>
        </w:tc>
      </w:tr>
      <w:tr w:rsidR="00C60F76" w:rsidTr="00430C86" w14:paraId="08EAE6A2" w14:textId="77777777">
        <w:tc>
          <w:tcPr>
            <w:tcW w:w="2257" w:type="dxa"/>
          </w:tcPr>
          <w:p w:rsidRPr="00400BB6" w:rsidR="00C60F76" w:rsidP="00430C86" w:rsidRDefault="00C60F76" w14:paraId="7EE26F68" w14:textId="434C9322">
            <w:pPr>
              <w:jc w:val="center"/>
              <w:rPr>
                <w:sz w:val="20"/>
                <w:szCs w:val="20"/>
                <w:lang w:eastAsia="en-US"/>
              </w:rPr>
            </w:pPr>
            <w:r w:rsidRPr="00400BB6">
              <w:rPr>
                <w:sz w:val="20"/>
                <w:szCs w:val="20"/>
                <w:lang w:eastAsia="en-US"/>
              </w:rPr>
              <w:t>213</w:t>
            </w:r>
          </w:p>
        </w:tc>
        <w:tc>
          <w:tcPr>
            <w:tcW w:w="2253" w:type="dxa"/>
          </w:tcPr>
          <w:p w:rsidRPr="00400BB6" w:rsidR="00C60F76" w:rsidP="00430C86" w:rsidRDefault="00C60F76" w14:paraId="4FD8E0BE" w14:textId="13FF36BD">
            <w:pPr>
              <w:jc w:val="center"/>
              <w:rPr>
                <w:sz w:val="20"/>
                <w:szCs w:val="20"/>
                <w:lang w:eastAsia="en-US"/>
              </w:rPr>
            </w:pPr>
            <w:r w:rsidRPr="00400BB6">
              <w:rPr>
                <w:sz w:val="20"/>
                <w:szCs w:val="20"/>
                <w:lang w:eastAsia="en-US"/>
              </w:rPr>
              <w:t>0.03</w:t>
            </w:r>
          </w:p>
        </w:tc>
        <w:tc>
          <w:tcPr>
            <w:tcW w:w="4506" w:type="dxa"/>
            <w:gridSpan w:val="2"/>
            <w:vMerge/>
          </w:tcPr>
          <w:p w:rsidRPr="00400BB6" w:rsidR="00C60F76" w:rsidP="00430C86" w:rsidRDefault="00C60F76" w14:paraId="4E32AB85" w14:textId="77777777">
            <w:pPr>
              <w:jc w:val="center"/>
              <w:rPr>
                <w:sz w:val="20"/>
                <w:szCs w:val="20"/>
                <w:lang w:eastAsia="en-US"/>
              </w:rPr>
            </w:pPr>
          </w:p>
        </w:tc>
      </w:tr>
      <w:tr w:rsidR="00C60F76" w:rsidTr="00430C86" w14:paraId="61F47A55" w14:textId="77777777">
        <w:tc>
          <w:tcPr>
            <w:tcW w:w="2257" w:type="dxa"/>
          </w:tcPr>
          <w:p w:rsidRPr="00400BB6" w:rsidR="00C60F76" w:rsidP="00430C86" w:rsidRDefault="00C60F76" w14:paraId="75A251C7" w14:textId="4DD1BBEB">
            <w:pPr>
              <w:jc w:val="center"/>
              <w:rPr>
                <w:sz w:val="20"/>
                <w:szCs w:val="20"/>
                <w:lang w:eastAsia="en-US"/>
              </w:rPr>
            </w:pPr>
            <w:r w:rsidRPr="00400BB6">
              <w:rPr>
                <w:sz w:val="20"/>
                <w:szCs w:val="20"/>
                <w:lang w:eastAsia="en-US"/>
              </w:rPr>
              <w:t>231</w:t>
            </w:r>
          </w:p>
        </w:tc>
        <w:tc>
          <w:tcPr>
            <w:tcW w:w="2253" w:type="dxa"/>
          </w:tcPr>
          <w:p w:rsidRPr="00400BB6" w:rsidR="00C60F76" w:rsidP="00430C86" w:rsidRDefault="00C60F76" w14:paraId="6F282438" w14:textId="4E42D0B1">
            <w:pPr>
              <w:jc w:val="center"/>
              <w:rPr>
                <w:sz w:val="20"/>
                <w:szCs w:val="20"/>
                <w:lang w:eastAsia="en-US"/>
              </w:rPr>
            </w:pPr>
            <w:r w:rsidRPr="00400BB6">
              <w:rPr>
                <w:sz w:val="20"/>
                <w:szCs w:val="20"/>
                <w:lang w:eastAsia="en-US"/>
              </w:rPr>
              <w:t>0.03</w:t>
            </w:r>
          </w:p>
        </w:tc>
        <w:tc>
          <w:tcPr>
            <w:tcW w:w="4506" w:type="dxa"/>
            <w:gridSpan w:val="2"/>
            <w:vMerge/>
          </w:tcPr>
          <w:p w:rsidRPr="00400BB6" w:rsidR="00C60F76" w:rsidP="00430C86" w:rsidRDefault="00C60F76" w14:paraId="72026BF5" w14:textId="77777777">
            <w:pPr>
              <w:jc w:val="center"/>
              <w:rPr>
                <w:sz w:val="20"/>
                <w:szCs w:val="20"/>
                <w:lang w:eastAsia="en-US"/>
              </w:rPr>
            </w:pPr>
          </w:p>
        </w:tc>
      </w:tr>
    </w:tbl>
    <w:p w:rsidR="00C208A7" w:rsidP="00C27FFD" w:rsidRDefault="00C208A7" w14:paraId="60456AEB" w14:textId="77777777">
      <w:pPr>
        <w:rPr>
          <w:lang w:eastAsia="en-US"/>
        </w:rPr>
      </w:pPr>
    </w:p>
    <w:p w:rsidRPr="00B54BB6" w:rsidR="00C05307" w:rsidP="00C05307" w:rsidRDefault="00C05307" w14:paraId="62D87113" w14:textId="6067D8FC">
      <w:pPr>
        <w:pStyle w:val="Heading5"/>
      </w:pPr>
      <w:r>
        <w:t>5.</w:t>
      </w:r>
      <w:r w:rsidR="004C19CC">
        <w:t>6</w:t>
      </w:r>
      <w:r>
        <w:t>2</w:t>
      </w:r>
      <w:r w:rsidR="00C27FFD">
        <w:t>4</w:t>
      </w:r>
      <w:r>
        <w:t xml:space="preserve"> Conclusion</w:t>
      </w:r>
      <w:r w:rsidR="009A0E4B">
        <w:t xml:space="preserve"> of Base Estimator Importance Experiments</w:t>
      </w:r>
    </w:p>
    <w:p w:rsidR="00C05307" w:rsidP="00D00EEE" w:rsidRDefault="002C1CE1" w14:paraId="4D020DCE" w14:textId="62451E16">
      <w:pPr>
        <w:jc w:val="both"/>
      </w:pPr>
      <w:r>
        <w:t>I did not find a robust explanation for why the Random Forest Stacking Ensemble place</w:t>
      </w:r>
      <w:r w:rsidR="007A14FE">
        <w:t>d</w:t>
      </w:r>
      <w:r>
        <w:t xml:space="preserve"> high importance on a specific subset of base estimators. While some of the subset had low predictive error, others had very high MSE scores.</w:t>
      </w:r>
      <w:r w:rsidR="00265993">
        <w:t xml:space="preserve"> Potentially, even the base estimators with high predictive error performed well for a specific subset of estimates, making them useful for the stacking meta-estimator</w:t>
      </w:r>
      <w:r w:rsidR="007A14FE">
        <w:t>, which</w:t>
      </w:r>
      <w:r w:rsidR="00265993">
        <w:t xml:space="preserve"> can learn when and how to use them.</w:t>
      </w:r>
      <w:r>
        <w:t xml:space="preserve"> </w:t>
      </w:r>
      <w:r w:rsidR="00F7400E">
        <w:t xml:space="preserve">While the permutation analysis showed the base estimators </w:t>
      </w:r>
      <w:r w:rsidR="007A14FE">
        <w:t xml:space="preserve">trained for country-level prediction </w:t>
      </w:r>
      <w:r w:rsidR="00F7400E">
        <w:t xml:space="preserve">were not chosen at random, it did </w:t>
      </w:r>
      <w:r w:rsidR="001747DF">
        <w:t>reveal</w:t>
      </w:r>
      <w:r w:rsidR="00F7400E">
        <w:t xml:space="preserve"> instability </w:t>
      </w:r>
      <w:r w:rsidR="001747DF">
        <w:t>in</w:t>
      </w:r>
      <w:r w:rsidR="00F7400E">
        <w:t xml:space="preserve"> the</w:t>
      </w:r>
      <w:r w:rsidR="002640B6">
        <w:t>ir</w:t>
      </w:r>
      <w:r w:rsidR="00F7400E">
        <w:t xml:space="preserve"> importance scores </w:t>
      </w:r>
      <w:r w:rsidR="002640B6">
        <w:t>over different training instances</w:t>
      </w:r>
      <w:r w:rsidR="00886ACC">
        <w:t xml:space="preserve">. This was shown more explicitly for the </w:t>
      </w:r>
      <w:r w:rsidR="00260519">
        <w:t>RFSE trained for forecasting</w:t>
      </w:r>
      <w:r w:rsidR="00886ACC">
        <w:t xml:space="preserve">. This instability may be due to many of the base estimators having similar performance, allowing them to substitute for each other </w:t>
      </w:r>
      <w:r w:rsidR="00EB7379">
        <w:t>and/or take some of each other’s importance weighting.</w:t>
      </w:r>
    </w:p>
    <w:p w:rsidR="00A97C9B" w:rsidP="00D00EEE" w:rsidRDefault="00A97C9B" w14:paraId="3B50EA90" w14:textId="77777777">
      <w:pPr>
        <w:jc w:val="both"/>
      </w:pPr>
    </w:p>
    <w:p w:rsidR="00D201D6" w:rsidP="00636C11" w:rsidRDefault="00D201D6" w14:paraId="268D5EF1" w14:textId="06A487EC">
      <w:pPr>
        <w:pStyle w:val="Heading4"/>
      </w:pPr>
      <w:r>
        <w:t>5.</w:t>
      </w:r>
      <w:r w:rsidR="004C19CC">
        <w:t>6</w:t>
      </w:r>
      <w:r w:rsidR="00636C11">
        <w:t>3</w:t>
      </w:r>
      <w:r>
        <w:t xml:space="preserve"> Feature Importance Analysis for Chosen Base Estimators </w:t>
      </w:r>
    </w:p>
    <w:p w:rsidR="00EB7379" w:rsidP="00D85E9B" w:rsidRDefault="00D85E9B" w14:paraId="6B02C630" w14:textId="1D0E1E6F">
      <w:pPr>
        <w:jc w:val="both"/>
        <w:rPr>
          <w:lang w:eastAsia="en-US"/>
        </w:rPr>
      </w:pPr>
      <w:r>
        <w:rPr>
          <w:lang w:eastAsia="en-US"/>
        </w:rPr>
        <w:t xml:space="preserve">One of the </w:t>
      </w:r>
      <w:proofErr w:type="gramStart"/>
      <w:r>
        <w:rPr>
          <w:lang w:eastAsia="en-US"/>
        </w:rPr>
        <w:t>primary</w:t>
      </w:r>
      <w:proofErr w:type="gramEnd"/>
      <w:r>
        <w:rPr>
          <w:lang w:eastAsia="en-US"/>
        </w:rPr>
        <w:t xml:space="preserve"> aims of this research was to determine the socio-economic and health-related variables with the highest predictive power for MMR. The following section presents the features </w:t>
      </w:r>
      <w:r w:rsidR="00774180">
        <w:rPr>
          <w:lang w:eastAsia="en-US"/>
        </w:rPr>
        <w:t>given</w:t>
      </w:r>
      <w:r>
        <w:rPr>
          <w:lang w:eastAsia="en-US"/>
        </w:rPr>
        <w:t xml:space="preserve"> the highest importance </w:t>
      </w:r>
      <w:r w:rsidR="00256F78">
        <w:rPr>
          <w:lang w:eastAsia="en-US"/>
        </w:rPr>
        <w:t>by the two base estimators with the highest weightings in the RFSE.</w:t>
      </w:r>
      <w:r>
        <w:rPr>
          <w:lang w:eastAsia="en-US"/>
        </w:rPr>
        <w:t xml:space="preserve"> </w:t>
      </w:r>
      <w:r w:rsidR="00A12BFF">
        <w:rPr>
          <w:lang w:eastAsia="en-US"/>
        </w:rPr>
        <w:t>For comparison</w:t>
      </w:r>
      <w:r w:rsidR="003C78DC">
        <w:rPr>
          <w:lang w:eastAsia="en-US"/>
        </w:rPr>
        <w:t>, I</w:t>
      </w:r>
      <w:r w:rsidR="00A12BFF">
        <w:rPr>
          <w:lang w:eastAsia="en-US"/>
        </w:rPr>
        <w:t xml:space="preserve"> </w:t>
      </w:r>
      <w:r w:rsidR="00256F78">
        <w:rPr>
          <w:lang w:eastAsia="en-US"/>
        </w:rPr>
        <w:t>also present</w:t>
      </w:r>
      <w:r w:rsidR="00224798">
        <w:rPr>
          <w:lang w:eastAsia="en-US"/>
        </w:rPr>
        <w:t>ed</w:t>
      </w:r>
      <w:r w:rsidR="00256F78">
        <w:rPr>
          <w:lang w:eastAsia="en-US"/>
        </w:rPr>
        <w:t xml:space="preserve"> the features </w:t>
      </w:r>
      <w:r w:rsidR="009143E6">
        <w:rPr>
          <w:lang w:eastAsia="en-US"/>
        </w:rPr>
        <w:t>given</w:t>
      </w:r>
      <w:r w:rsidR="00256F78">
        <w:rPr>
          <w:lang w:eastAsia="en-US"/>
        </w:rPr>
        <w:t xml:space="preserve"> the </w:t>
      </w:r>
      <w:r w:rsidR="00224798">
        <w:rPr>
          <w:lang w:eastAsia="en-US"/>
        </w:rPr>
        <w:t xml:space="preserve">highest importance </w:t>
      </w:r>
      <w:r w:rsidR="009143E6">
        <w:rPr>
          <w:lang w:eastAsia="en-US"/>
        </w:rPr>
        <w:t>by</w:t>
      </w:r>
      <w:r w:rsidR="00224798">
        <w:rPr>
          <w:lang w:eastAsia="en-US"/>
        </w:rPr>
        <w:t xml:space="preserve"> </w:t>
      </w:r>
      <w:r w:rsidR="00A12BFF">
        <w:rPr>
          <w:lang w:eastAsia="en-US"/>
        </w:rPr>
        <w:t>2</w:t>
      </w:r>
      <w:r w:rsidR="00932A7C">
        <w:rPr>
          <w:lang w:eastAsia="en-US"/>
        </w:rPr>
        <w:t xml:space="preserve"> base estimator</w:t>
      </w:r>
      <w:r w:rsidR="00C20E66">
        <w:rPr>
          <w:lang w:eastAsia="en-US"/>
        </w:rPr>
        <w:t xml:space="preserve">s </w:t>
      </w:r>
      <w:r w:rsidR="00A12BFF">
        <w:rPr>
          <w:lang w:eastAsia="en-US"/>
        </w:rPr>
        <w:t>with</w:t>
      </w:r>
      <w:r w:rsidR="00C20E66">
        <w:rPr>
          <w:lang w:eastAsia="en-US"/>
        </w:rPr>
        <w:t xml:space="preserve"> low </w:t>
      </w:r>
      <w:r w:rsidR="009143E6">
        <w:rPr>
          <w:lang w:eastAsia="en-US"/>
        </w:rPr>
        <w:t>importance</w:t>
      </w:r>
      <w:r w:rsidR="00C20E66">
        <w:rPr>
          <w:lang w:eastAsia="en-US"/>
        </w:rPr>
        <w:t xml:space="preserve"> </w:t>
      </w:r>
      <w:r w:rsidR="00A12BFF">
        <w:rPr>
          <w:lang w:eastAsia="en-US"/>
        </w:rPr>
        <w:t>in</w:t>
      </w:r>
      <w:r w:rsidR="00C20E66">
        <w:rPr>
          <w:lang w:eastAsia="en-US"/>
        </w:rPr>
        <w:t xml:space="preserve"> the RFSE</w:t>
      </w:r>
      <w:r w:rsidR="0071698B">
        <w:rPr>
          <w:lang w:eastAsia="en-US"/>
        </w:rPr>
        <w:t xml:space="preserve"> and relatively higher </w:t>
      </w:r>
      <w:r w:rsidR="00932A7C">
        <w:rPr>
          <w:lang w:eastAsia="en-US"/>
        </w:rPr>
        <w:t>MSE</w:t>
      </w:r>
      <w:r w:rsidR="0071698B">
        <w:rPr>
          <w:lang w:eastAsia="en-US"/>
        </w:rPr>
        <w:t>s</w:t>
      </w:r>
      <w:r w:rsidR="00A12BFF">
        <w:rPr>
          <w:lang w:eastAsia="en-US"/>
        </w:rPr>
        <w:t>.</w:t>
      </w:r>
    </w:p>
    <w:p w:rsidR="00D85E9B" w:rsidP="00D85E9B" w:rsidRDefault="00D85E9B" w14:paraId="39FD261E" w14:textId="77777777">
      <w:pPr>
        <w:jc w:val="both"/>
        <w:rPr>
          <w:lang w:eastAsia="en-US"/>
        </w:rPr>
      </w:pPr>
    </w:p>
    <w:p w:rsidRPr="00DF0D7C" w:rsidR="006C116C" w:rsidP="006C116C" w:rsidRDefault="006C116C" w14:paraId="6BF440A3" w14:textId="04D341D6">
      <w:pPr>
        <w:pStyle w:val="Heading5"/>
      </w:pPr>
      <w:r>
        <w:t>5.</w:t>
      </w:r>
      <w:r w:rsidR="004C19CC">
        <w:t>6</w:t>
      </w:r>
      <w:r>
        <w:t xml:space="preserve">31 </w:t>
      </w:r>
      <w:r w:rsidR="00880E98">
        <w:t>Country-</w:t>
      </w:r>
      <w:r w:rsidR="00EE4A5A">
        <w:t>L</w:t>
      </w:r>
      <w:r w:rsidR="00880E98">
        <w:t xml:space="preserve">evel </w:t>
      </w:r>
      <w:r w:rsidR="00EE4A5A">
        <w:t>P</w:t>
      </w:r>
      <w:r w:rsidR="00880E98">
        <w:t>redict</w:t>
      </w:r>
      <w:r w:rsidR="00DE5DCE">
        <w:t>ion</w:t>
      </w:r>
    </w:p>
    <w:p w:rsidR="00EB7379" w:rsidP="007846B0" w:rsidRDefault="007846B0" w14:paraId="3848745A" w14:textId="5294753C">
      <w:pPr>
        <w:jc w:val="both"/>
        <w:rPr>
          <w:lang w:eastAsia="en-US"/>
        </w:rPr>
      </w:pPr>
      <w:r>
        <w:rPr>
          <w:lang w:eastAsia="en-US"/>
        </w:rPr>
        <w:t xml:space="preserve">The two base estimators given the highest importance scores in the Random Forest Stacking Ensemble </w:t>
      </w:r>
      <w:r w:rsidR="00C500CE">
        <w:rPr>
          <w:lang w:eastAsia="en-US"/>
        </w:rPr>
        <w:t xml:space="preserve">placed the </w:t>
      </w:r>
      <w:r w:rsidR="00BB6B7E">
        <w:rPr>
          <w:lang w:eastAsia="en-US"/>
        </w:rPr>
        <w:t>greatest</w:t>
      </w:r>
      <w:r w:rsidR="00C500CE">
        <w:rPr>
          <w:lang w:eastAsia="en-US"/>
        </w:rPr>
        <w:t xml:space="preserve"> importance on features detailing women’s level and type of employment</w:t>
      </w:r>
      <w:r w:rsidR="00171F37">
        <w:rPr>
          <w:lang w:eastAsia="en-US"/>
        </w:rPr>
        <w:t>, women’s knowledge of contraceptive options, the percentage of women who were teenage mothers</w:t>
      </w:r>
      <w:r w:rsidR="00AB5998">
        <w:rPr>
          <w:lang w:eastAsia="en-US"/>
        </w:rPr>
        <w:t xml:space="preserve">, and the </w:t>
      </w:r>
      <w:r w:rsidR="00F10265">
        <w:rPr>
          <w:lang w:eastAsia="en-US"/>
        </w:rPr>
        <w:t>country’s World Bank defined income level</w:t>
      </w:r>
      <w:r w:rsidR="00BB6B7E">
        <w:rPr>
          <w:lang w:eastAsia="en-US"/>
        </w:rPr>
        <w:t xml:space="preserve"> (Table 1</w:t>
      </w:r>
      <w:r w:rsidR="00B176D3">
        <w:rPr>
          <w:lang w:eastAsia="en-US"/>
        </w:rPr>
        <w:t>2</w:t>
      </w:r>
      <w:r w:rsidR="00BB6B7E">
        <w:rPr>
          <w:lang w:eastAsia="en-US"/>
        </w:rPr>
        <w:t>)</w:t>
      </w:r>
      <w:r w:rsidR="00F10265">
        <w:rPr>
          <w:lang w:eastAsia="en-US"/>
        </w:rPr>
        <w:t xml:space="preserve">. Health-related variables monitoring the presence of skilled health staff at births, fertility rates, </w:t>
      </w:r>
      <w:r w:rsidR="00224A51">
        <w:rPr>
          <w:lang w:eastAsia="en-US"/>
        </w:rPr>
        <w:t>medical outcomes</w:t>
      </w:r>
      <w:r w:rsidR="00AB4076">
        <w:rPr>
          <w:lang w:eastAsia="en-US"/>
        </w:rPr>
        <w:t xml:space="preserve"> related to </w:t>
      </w:r>
      <w:r w:rsidR="00E222F7">
        <w:rPr>
          <w:lang w:eastAsia="en-US"/>
        </w:rPr>
        <w:t xml:space="preserve">nutritional status, and life expectancy were also highly valued. </w:t>
      </w:r>
    </w:p>
    <w:p w:rsidR="00BB6B7E" w:rsidP="007846B0" w:rsidRDefault="00BB6B7E" w14:paraId="208B5992" w14:textId="77777777">
      <w:pPr>
        <w:jc w:val="both"/>
        <w:rPr>
          <w:lang w:eastAsia="en-US"/>
        </w:rPr>
      </w:pPr>
    </w:p>
    <w:p w:rsidR="00BB6B7E" w:rsidP="007846B0" w:rsidRDefault="00BB6B7E" w14:paraId="715295C1" w14:textId="152813A2">
      <w:pPr>
        <w:jc w:val="both"/>
        <w:rPr>
          <w:lang w:eastAsia="en-US"/>
        </w:rPr>
      </w:pPr>
      <w:r>
        <w:rPr>
          <w:lang w:eastAsia="en-US"/>
        </w:rPr>
        <w:t>While the two base estimators with higher errors and lower importance scores in the RFSE also placed</w:t>
      </w:r>
      <w:r w:rsidR="00537BA2">
        <w:rPr>
          <w:lang w:eastAsia="en-US"/>
        </w:rPr>
        <w:t xml:space="preserve"> </w:t>
      </w:r>
      <w:r w:rsidR="003A4F82">
        <w:rPr>
          <w:lang w:eastAsia="en-US"/>
        </w:rPr>
        <w:t xml:space="preserve">value on </w:t>
      </w:r>
      <w:r w:rsidR="00537BA2">
        <w:rPr>
          <w:lang w:eastAsia="en-US"/>
        </w:rPr>
        <w:t xml:space="preserve">variables </w:t>
      </w:r>
      <w:r w:rsidR="003A4F82">
        <w:rPr>
          <w:lang w:eastAsia="en-US"/>
        </w:rPr>
        <w:t xml:space="preserve">that </w:t>
      </w:r>
      <w:r w:rsidR="00537BA2">
        <w:rPr>
          <w:lang w:eastAsia="en-US"/>
        </w:rPr>
        <w:t xml:space="preserve">monitor contraception prevalence </w:t>
      </w:r>
      <w:r w:rsidR="00BF45AB">
        <w:rPr>
          <w:lang w:eastAsia="en-US"/>
        </w:rPr>
        <w:t>and</w:t>
      </w:r>
      <w:r w:rsidR="00537BA2">
        <w:rPr>
          <w:lang w:eastAsia="en-US"/>
        </w:rPr>
        <w:t xml:space="preserve"> literacy rates, they focused more on </w:t>
      </w:r>
      <w:r w:rsidR="001524E3">
        <w:rPr>
          <w:lang w:eastAsia="en-US"/>
        </w:rPr>
        <w:t xml:space="preserve">features that monitored the prevalence of different diseases. For example, they </w:t>
      </w:r>
      <w:r w:rsidR="00BF45AB">
        <w:rPr>
          <w:lang w:eastAsia="en-US"/>
        </w:rPr>
        <w:t xml:space="preserve">placed high importance on features monitoring </w:t>
      </w:r>
      <w:r w:rsidR="000C54EE">
        <w:rPr>
          <w:lang w:eastAsia="en-US"/>
        </w:rPr>
        <w:t xml:space="preserve">the rate of </w:t>
      </w:r>
      <w:r w:rsidR="00BF45AB">
        <w:rPr>
          <w:lang w:eastAsia="en-US"/>
        </w:rPr>
        <w:t>still-birth</w:t>
      </w:r>
      <w:r w:rsidR="000C54EE">
        <w:rPr>
          <w:lang w:eastAsia="en-US"/>
        </w:rPr>
        <w:t>s</w:t>
      </w:r>
      <w:r w:rsidR="00BF45AB">
        <w:rPr>
          <w:lang w:eastAsia="en-US"/>
        </w:rPr>
        <w:t xml:space="preserve"> and specific nutritional deficiencies as well as infectious disease and maternal disorders prevalence.</w:t>
      </w:r>
    </w:p>
    <w:p w:rsidR="006E19B4" w:rsidP="00D201D6" w:rsidRDefault="006E19B4" w14:paraId="079826FC" w14:textId="77777777">
      <w:pPr>
        <w:rPr>
          <w:lang w:eastAsia="en-US"/>
        </w:rPr>
      </w:pPr>
    </w:p>
    <w:p w:rsidRPr="009D441E" w:rsidR="00880761" w:rsidP="00084744" w:rsidRDefault="00197CD3" w14:paraId="08A00610" w14:textId="55CE6A7C">
      <w:pPr>
        <w:jc w:val="both"/>
        <w:rPr>
          <w:lang w:eastAsia="en-US"/>
        </w:rPr>
      </w:pPr>
      <w:r>
        <w:rPr>
          <w:lang w:eastAsia="en-US"/>
        </w:rPr>
        <w:t xml:space="preserve">Overall, these results indicate that the base estimators given more importance in the RFSE placed more </w:t>
      </w:r>
      <w:r w:rsidR="00084744">
        <w:rPr>
          <w:lang w:eastAsia="en-US"/>
        </w:rPr>
        <w:t xml:space="preserve">value on socio-economic related variables </w:t>
      </w:r>
      <w:r w:rsidR="004D19E3">
        <w:rPr>
          <w:lang w:eastAsia="en-US"/>
        </w:rPr>
        <w:t xml:space="preserve">and aggregate health-trends </w:t>
      </w:r>
      <w:r w:rsidR="00084744">
        <w:rPr>
          <w:lang w:eastAsia="en-US"/>
        </w:rPr>
        <w:t xml:space="preserve">while base estimators given less importance monitored more specific </w:t>
      </w:r>
      <w:r w:rsidR="000C54EE">
        <w:rPr>
          <w:lang w:eastAsia="en-US"/>
        </w:rPr>
        <w:t xml:space="preserve">trends in </w:t>
      </w:r>
      <w:r w:rsidR="00084744">
        <w:rPr>
          <w:lang w:eastAsia="en-US"/>
        </w:rPr>
        <w:t xml:space="preserve">health </w:t>
      </w:r>
      <w:r w:rsidR="000C54EE">
        <w:rPr>
          <w:lang w:eastAsia="en-US"/>
        </w:rPr>
        <w:t>and disease</w:t>
      </w:r>
      <w:r w:rsidR="00084744">
        <w:rPr>
          <w:lang w:eastAsia="en-US"/>
        </w:rPr>
        <w:t>.</w:t>
      </w:r>
      <w:r w:rsidR="000458A5">
        <w:rPr>
          <w:lang w:eastAsia="en-US"/>
        </w:rPr>
        <w:t xml:space="preserve"> </w:t>
      </w:r>
    </w:p>
    <w:p w:rsidR="000C54EE" w:rsidP="00D201D6" w:rsidRDefault="000C54EE" w14:paraId="564A0C5B" w14:textId="77777777">
      <w:pPr>
        <w:rPr>
          <w:lang w:eastAsia="en-US"/>
        </w:rPr>
      </w:pPr>
    </w:p>
    <w:p w:rsidRPr="00F35CCB" w:rsidR="00A96D07" w:rsidP="00D334BB" w:rsidRDefault="006C116C" w14:paraId="5FAAC4E5" w14:textId="6FA0EC56">
      <w:pPr>
        <w:jc w:val="both"/>
        <w:rPr>
          <w:sz w:val="22"/>
          <w:szCs w:val="22"/>
          <w:lang w:eastAsia="en-US"/>
        </w:rPr>
      </w:pPr>
      <w:r w:rsidRPr="00F35CCB">
        <w:rPr>
          <w:b/>
          <w:bCs/>
          <w:sz w:val="22"/>
          <w:szCs w:val="22"/>
          <w:lang w:eastAsia="en-US"/>
        </w:rPr>
        <w:t>Table 1</w:t>
      </w:r>
      <w:r w:rsidR="00B176D3">
        <w:rPr>
          <w:b/>
          <w:bCs/>
          <w:sz w:val="22"/>
          <w:szCs w:val="22"/>
          <w:lang w:eastAsia="en-US"/>
        </w:rPr>
        <w:t>2</w:t>
      </w:r>
      <w:r w:rsidRPr="00F35CCB">
        <w:rPr>
          <w:b/>
          <w:bCs/>
          <w:sz w:val="22"/>
          <w:szCs w:val="22"/>
          <w:lang w:eastAsia="en-US"/>
        </w:rPr>
        <w:t>:</w:t>
      </w:r>
      <w:r w:rsidRPr="00F35CCB" w:rsidR="00294FDF">
        <w:rPr>
          <w:sz w:val="22"/>
          <w:szCs w:val="22"/>
          <w:lang w:eastAsia="en-US"/>
        </w:rPr>
        <w:t xml:space="preserve"> </w:t>
      </w:r>
      <w:r w:rsidRPr="00F35CCB" w:rsidR="00E03708">
        <w:rPr>
          <w:sz w:val="22"/>
          <w:szCs w:val="22"/>
          <w:lang w:eastAsia="en-US"/>
        </w:rPr>
        <w:t xml:space="preserve">The </w:t>
      </w:r>
      <w:r w:rsidRPr="00F35CCB" w:rsidR="00AC0AE2">
        <w:rPr>
          <w:sz w:val="22"/>
          <w:szCs w:val="22"/>
          <w:lang w:eastAsia="en-US"/>
        </w:rPr>
        <w:t>5</w:t>
      </w:r>
      <w:r w:rsidRPr="00F35CCB" w:rsidR="00D334BB">
        <w:rPr>
          <w:sz w:val="22"/>
          <w:szCs w:val="22"/>
          <w:lang w:eastAsia="en-US"/>
        </w:rPr>
        <w:t xml:space="preserve"> </w:t>
      </w:r>
      <w:r w:rsidR="005E58EB">
        <w:rPr>
          <w:sz w:val="22"/>
          <w:szCs w:val="22"/>
          <w:lang w:eastAsia="en-US"/>
        </w:rPr>
        <w:t xml:space="preserve">features given the highest importance scores </w:t>
      </w:r>
      <w:r w:rsidR="00BC0105">
        <w:rPr>
          <w:sz w:val="22"/>
          <w:szCs w:val="22"/>
          <w:lang w:eastAsia="en-US"/>
        </w:rPr>
        <w:t xml:space="preserve">in: (blue) </w:t>
      </w:r>
      <w:r w:rsidR="00C249BB">
        <w:rPr>
          <w:sz w:val="22"/>
          <w:szCs w:val="22"/>
          <w:lang w:eastAsia="en-US"/>
        </w:rPr>
        <w:t xml:space="preserve">the </w:t>
      </w:r>
      <w:r w:rsidRPr="00F35CCB" w:rsidR="00D334BB">
        <w:rPr>
          <w:sz w:val="22"/>
          <w:szCs w:val="22"/>
          <w:lang w:eastAsia="en-US"/>
        </w:rPr>
        <w:t xml:space="preserve">two base estimators </w:t>
      </w:r>
      <w:r w:rsidR="00C249BB">
        <w:rPr>
          <w:sz w:val="22"/>
          <w:szCs w:val="22"/>
          <w:lang w:eastAsia="en-US"/>
        </w:rPr>
        <w:t>given</w:t>
      </w:r>
      <w:r w:rsidRPr="00F35CCB" w:rsidR="00D334BB">
        <w:rPr>
          <w:sz w:val="22"/>
          <w:szCs w:val="22"/>
          <w:lang w:eastAsia="en-US"/>
        </w:rPr>
        <w:t xml:space="preserve"> the highest importance score</w:t>
      </w:r>
      <w:r w:rsidRPr="00F35CCB" w:rsidR="00AC0AE2">
        <w:rPr>
          <w:sz w:val="22"/>
          <w:szCs w:val="22"/>
          <w:lang w:eastAsia="en-US"/>
        </w:rPr>
        <w:t>s</w:t>
      </w:r>
      <w:r w:rsidRPr="00F35CCB" w:rsidR="00D334BB">
        <w:rPr>
          <w:sz w:val="22"/>
          <w:szCs w:val="22"/>
          <w:lang w:eastAsia="en-US"/>
        </w:rPr>
        <w:t xml:space="preserve"> in the Random Forest Stacking Ensemble</w:t>
      </w:r>
      <w:r w:rsidRPr="00F35CCB" w:rsidR="00951625">
        <w:rPr>
          <w:sz w:val="22"/>
          <w:szCs w:val="22"/>
          <w:lang w:eastAsia="en-US"/>
        </w:rPr>
        <w:t xml:space="preserve">, </w:t>
      </w:r>
      <w:r w:rsidR="00BC0105">
        <w:rPr>
          <w:sz w:val="22"/>
          <w:szCs w:val="22"/>
          <w:lang w:eastAsia="en-US"/>
        </w:rPr>
        <w:t xml:space="preserve">(orange) </w:t>
      </w:r>
      <w:r w:rsidRPr="00F35CCB" w:rsidR="00F97748">
        <w:rPr>
          <w:sz w:val="22"/>
          <w:szCs w:val="22"/>
          <w:lang w:eastAsia="en-US"/>
        </w:rPr>
        <w:t xml:space="preserve">a medium-low accuracy base estimator from the ‘Correlation 0.7’ feature subset, and </w:t>
      </w:r>
      <w:r w:rsidR="00BC0105">
        <w:rPr>
          <w:sz w:val="22"/>
          <w:szCs w:val="22"/>
          <w:lang w:eastAsia="en-US"/>
        </w:rPr>
        <w:t xml:space="preserve">(purple) </w:t>
      </w:r>
      <w:r w:rsidRPr="00F35CCB" w:rsidR="00951625">
        <w:rPr>
          <w:sz w:val="22"/>
          <w:szCs w:val="22"/>
          <w:lang w:eastAsia="en-US"/>
        </w:rPr>
        <w:t>a low-accuracy base estimator from the ‘Correlation 0.8’ feature subset</w:t>
      </w:r>
      <w:r w:rsidRPr="00F35CCB" w:rsidR="009F2E0F">
        <w:rPr>
          <w:sz w:val="22"/>
          <w:szCs w:val="22"/>
          <w:lang w:eastAsia="en-US"/>
        </w:rPr>
        <w:t>.</w:t>
      </w:r>
      <w:r w:rsidRPr="00F35CCB" w:rsidR="00F97748">
        <w:rPr>
          <w:sz w:val="22"/>
          <w:szCs w:val="22"/>
          <w:lang w:eastAsia="en-US"/>
        </w:rPr>
        <w:t xml:space="preserve"> </w:t>
      </w:r>
      <w:r w:rsidR="00C249BB">
        <w:rPr>
          <w:sz w:val="22"/>
          <w:szCs w:val="22"/>
          <w:lang w:eastAsia="en-US"/>
        </w:rPr>
        <w:t>All</w:t>
      </w:r>
      <w:r w:rsidRPr="00F35CCB" w:rsidR="00F97748">
        <w:rPr>
          <w:sz w:val="22"/>
          <w:szCs w:val="22"/>
          <w:lang w:eastAsia="en-US"/>
        </w:rPr>
        <w:t xml:space="preserve"> models were used for </w:t>
      </w:r>
      <w:r w:rsidRPr="00F35CCB" w:rsidR="00880E98">
        <w:rPr>
          <w:sz w:val="22"/>
          <w:szCs w:val="22"/>
          <w:lang w:eastAsia="en-US"/>
        </w:rPr>
        <w:t>country-level predict</w:t>
      </w:r>
      <w:r w:rsidRPr="00F35CCB" w:rsidR="00F97748">
        <w:rPr>
          <w:sz w:val="22"/>
          <w:szCs w:val="22"/>
          <w:lang w:eastAsia="en-US"/>
        </w:rPr>
        <w:t>ion.</w:t>
      </w:r>
    </w:p>
    <w:tbl>
      <w:tblPr>
        <w:tblStyle w:val="TableGrid"/>
        <w:tblW w:w="4994" w:type="pct"/>
        <w:tblInd w:w="10" w:type="dxa"/>
        <w:tblLook w:val="04A0" w:firstRow="1" w:lastRow="0" w:firstColumn="1" w:lastColumn="0" w:noHBand="0" w:noVBand="1"/>
      </w:tblPr>
      <w:tblGrid>
        <w:gridCol w:w="2113"/>
        <w:gridCol w:w="6892"/>
      </w:tblGrid>
      <w:tr w:rsidR="00282E0F" w:rsidTr="6F38A37C" w14:paraId="5A900C44" w14:textId="77777777">
        <w:tc>
          <w:tcPr>
            <w:tcW w:w="1173" w:type="pct"/>
            <w:shd w:val="clear" w:color="auto" w:fill="D1D1D1" w:themeFill="background2" w:themeFillShade="E6"/>
            <w:tcMar/>
          </w:tcPr>
          <w:p w:rsidRPr="00400BB6" w:rsidR="00282E0F" w:rsidP="00B61F0F" w:rsidRDefault="00282E0F" w14:paraId="7E50ECD1" w14:textId="1AFAFA5D">
            <w:pPr>
              <w:jc w:val="center"/>
              <w:rPr>
                <w:b/>
                <w:bCs/>
                <w:sz w:val="20"/>
                <w:szCs w:val="20"/>
                <w:lang w:eastAsia="en-US"/>
              </w:rPr>
            </w:pPr>
            <w:r w:rsidRPr="00400BB6">
              <w:rPr>
                <w:b/>
                <w:bCs/>
                <w:sz w:val="20"/>
                <w:szCs w:val="20"/>
                <w:lang w:eastAsia="en-US"/>
              </w:rPr>
              <w:t xml:space="preserve">Base </w:t>
            </w:r>
            <w:r w:rsidRPr="00400BB6" w:rsidR="00497773">
              <w:rPr>
                <w:b/>
                <w:bCs/>
                <w:sz w:val="20"/>
                <w:szCs w:val="20"/>
                <w:lang w:eastAsia="en-US"/>
              </w:rPr>
              <w:t>E</w:t>
            </w:r>
            <w:r w:rsidRPr="00400BB6">
              <w:rPr>
                <w:b/>
                <w:bCs/>
                <w:sz w:val="20"/>
                <w:szCs w:val="20"/>
                <w:lang w:eastAsia="en-US"/>
              </w:rPr>
              <w:t xml:space="preserve">stimator </w:t>
            </w:r>
            <w:r w:rsidRPr="00400BB6" w:rsidR="00497773">
              <w:rPr>
                <w:b/>
                <w:bCs/>
                <w:sz w:val="20"/>
                <w:szCs w:val="20"/>
                <w:lang w:eastAsia="en-US"/>
              </w:rPr>
              <w:t>M</w:t>
            </w:r>
            <w:r w:rsidRPr="00400BB6">
              <w:rPr>
                <w:b/>
                <w:bCs/>
                <w:sz w:val="20"/>
                <w:szCs w:val="20"/>
                <w:lang w:eastAsia="en-US"/>
              </w:rPr>
              <w:t>odel</w:t>
            </w:r>
            <w:r w:rsidRPr="00400BB6" w:rsidR="00AC0AE2">
              <w:rPr>
                <w:b/>
                <w:bCs/>
                <w:sz w:val="20"/>
                <w:szCs w:val="20"/>
                <w:lang w:eastAsia="en-US"/>
              </w:rPr>
              <w:t xml:space="preserve"> &amp;</w:t>
            </w:r>
            <w:r w:rsidRPr="00400BB6">
              <w:rPr>
                <w:b/>
                <w:bCs/>
                <w:sz w:val="20"/>
                <w:szCs w:val="20"/>
                <w:lang w:eastAsia="en-US"/>
              </w:rPr>
              <w:t xml:space="preserve"> </w:t>
            </w:r>
            <w:r w:rsidRPr="00400BB6" w:rsidR="00497773">
              <w:rPr>
                <w:b/>
                <w:bCs/>
                <w:sz w:val="20"/>
                <w:szCs w:val="20"/>
                <w:lang w:eastAsia="en-US"/>
              </w:rPr>
              <w:t>I</w:t>
            </w:r>
            <w:r w:rsidRPr="00400BB6">
              <w:rPr>
                <w:b/>
                <w:bCs/>
                <w:sz w:val="20"/>
                <w:szCs w:val="20"/>
                <w:lang w:eastAsia="en-US"/>
              </w:rPr>
              <w:t xml:space="preserve">mportance </w:t>
            </w:r>
            <w:r w:rsidRPr="00400BB6" w:rsidR="00497773">
              <w:rPr>
                <w:b/>
                <w:bCs/>
                <w:sz w:val="20"/>
                <w:szCs w:val="20"/>
                <w:lang w:eastAsia="en-US"/>
              </w:rPr>
              <w:t>S</w:t>
            </w:r>
            <w:r w:rsidRPr="00400BB6">
              <w:rPr>
                <w:b/>
                <w:bCs/>
                <w:sz w:val="20"/>
                <w:szCs w:val="20"/>
                <w:lang w:eastAsia="en-US"/>
              </w:rPr>
              <w:t xml:space="preserve">core in </w:t>
            </w:r>
            <w:r w:rsidRPr="00400BB6" w:rsidR="00AC0AE2">
              <w:rPr>
                <w:b/>
                <w:bCs/>
                <w:sz w:val="20"/>
                <w:szCs w:val="20"/>
                <w:lang w:eastAsia="en-US"/>
              </w:rPr>
              <w:t xml:space="preserve">the </w:t>
            </w:r>
            <w:r w:rsidRPr="00400BB6">
              <w:rPr>
                <w:b/>
                <w:bCs/>
                <w:sz w:val="20"/>
                <w:szCs w:val="20"/>
                <w:lang w:eastAsia="en-US"/>
              </w:rPr>
              <w:t>RFSE</w:t>
            </w:r>
          </w:p>
        </w:tc>
        <w:tc>
          <w:tcPr>
            <w:tcW w:w="3827" w:type="pct"/>
            <w:shd w:val="clear" w:color="auto" w:fill="D1D1D1" w:themeFill="background2" w:themeFillShade="E6"/>
            <w:tcMar/>
          </w:tcPr>
          <w:p w:rsidRPr="00400BB6" w:rsidR="009F2E0F" w:rsidP="00B61F0F" w:rsidRDefault="009F2E0F" w14:paraId="438A6B62" w14:textId="77777777">
            <w:pPr>
              <w:jc w:val="center"/>
              <w:rPr>
                <w:b/>
                <w:bCs/>
                <w:sz w:val="20"/>
                <w:szCs w:val="20"/>
                <w:lang w:eastAsia="en-US"/>
              </w:rPr>
            </w:pPr>
          </w:p>
          <w:p w:rsidRPr="00400BB6" w:rsidR="00282E0F" w:rsidP="00B61F0F" w:rsidRDefault="00282E0F" w14:paraId="019A0B0F" w14:textId="245748A3">
            <w:pPr>
              <w:jc w:val="center"/>
              <w:rPr>
                <w:b/>
                <w:bCs/>
                <w:sz w:val="20"/>
                <w:szCs w:val="20"/>
                <w:lang w:eastAsia="en-US"/>
              </w:rPr>
            </w:pPr>
            <w:r w:rsidRPr="00400BB6">
              <w:rPr>
                <w:b/>
                <w:bCs/>
                <w:sz w:val="20"/>
                <w:szCs w:val="20"/>
                <w:lang w:eastAsia="en-US"/>
              </w:rPr>
              <w:t>Feature Name</w:t>
            </w:r>
          </w:p>
        </w:tc>
      </w:tr>
      <w:tr w:rsidR="00282E0F" w:rsidTr="6F38A37C" w14:paraId="5D90BF34" w14:textId="77777777">
        <w:tc>
          <w:tcPr>
            <w:tcW w:w="1173" w:type="pct"/>
            <w:vMerge w:val="restart"/>
            <w:shd w:val="clear" w:color="auto" w:fill="CAEDFB" w:themeFill="accent4" w:themeFillTint="33"/>
            <w:tcMar/>
          </w:tcPr>
          <w:p w:rsidR="0003783C" w:rsidP="006E159E" w:rsidRDefault="0003783C" w14:paraId="1CE9179E" w14:textId="5FC2E7F2">
            <w:pPr>
              <w:jc w:val="center"/>
              <w:rPr>
                <w:sz w:val="20"/>
                <w:szCs w:val="20"/>
                <w:lang w:eastAsia="en-US"/>
              </w:rPr>
            </w:pPr>
            <w:proofErr w:type="spellStart"/>
            <w:r w:rsidRPr="00400BB6">
              <w:rPr>
                <w:sz w:val="20"/>
                <w:szCs w:val="20"/>
                <w:lang w:eastAsia="en-US"/>
              </w:rPr>
              <w:t>XGBoost</w:t>
            </w:r>
            <w:proofErr w:type="spellEnd"/>
            <w:r w:rsidRPr="00400BB6">
              <w:rPr>
                <w:sz w:val="20"/>
                <w:szCs w:val="20"/>
                <w:lang w:eastAsia="en-US"/>
              </w:rPr>
              <w:t>, fold 2, missing data threshold 95%, no feature selection</w:t>
            </w:r>
          </w:p>
          <w:p w:rsidRPr="00400BB6" w:rsidR="006E159E" w:rsidP="006E159E" w:rsidRDefault="006E159E" w14:paraId="121A3F67" w14:textId="77777777">
            <w:pPr>
              <w:jc w:val="center"/>
              <w:rPr>
                <w:sz w:val="20"/>
                <w:szCs w:val="20"/>
                <w:lang w:eastAsia="en-US"/>
              </w:rPr>
            </w:pPr>
          </w:p>
          <w:p w:rsidRPr="00400BB6" w:rsidR="0003783C" w:rsidP="00B61F0F" w:rsidRDefault="0003783C" w14:paraId="63337D6E" w14:textId="2301B052">
            <w:pPr>
              <w:jc w:val="center"/>
              <w:rPr>
                <w:sz w:val="20"/>
                <w:szCs w:val="20"/>
                <w:lang w:eastAsia="en-US"/>
              </w:rPr>
            </w:pPr>
            <w:r w:rsidRPr="00400BB6">
              <w:rPr>
                <w:sz w:val="20"/>
                <w:szCs w:val="20"/>
                <w:lang w:eastAsia="en-US"/>
              </w:rPr>
              <w:t>Importance score</w:t>
            </w:r>
            <w:r w:rsidRPr="00400BB6" w:rsidR="006E1DC0">
              <w:rPr>
                <w:sz w:val="20"/>
                <w:szCs w:val="20"/>
                <w:lang w:eastAsia="en-US"/>
              </w:rPr>
              <w:t>:</w:t>
            </w:r>
            <w:r w:rsidRPr="00400BB6">
              <w:rPr>
                <w:sz w:val="20"/>
                <w:szCs w:val="20"/>
                <w:lang w:eastAsia="en-US"/>
              </w:rPr>
              <w:t xml:space="preserve"> 0.2</w:t>
            </w:r>
            <w:r w:rsidRPr="00400BB6" w:rsidR="009D441E">
              <w:rPr>
                <w:sz w:val="20"/>
                <w:szCs w:val="20"/>
                <w:lang w:eastAsia="en-US"/>
              </w:rPr>
              <w:t>6</w:t>
            </w:r>
          </w:p>
        </w:tc>
        <w:tc>
          <w:tcPr>
            <w:tcW w:w="3827" w:type="pct"/>
            <w:shd w:val="clear" w:color="auto" w:fill="CAEDFB" w:themeFill="accent4" w:themeFillTint="33"/>
            <w:tcMar/>
          </w:tcPr>
          <w:p w:rsidRPr="00400BB6" w:rsidR="00282E0F" w:rsidP="00B61F0F" w:rsidRDefault="008030C1" w14:paraId="495FDCB2" w14:textId="198C228C">
            <w:pPr>
              <w:jc w:val="center"/>
              <w:rPr>
                <w:sz w:val="20"/>
                <w:szCs w:val="20"/>
                <w:lang w:eastAsia="en-US"/>
              </w:rPr>
            </w:pPr>
            <w:r w:rsidRPr="00400BB6">
              <w:rPr>
                <w:sz w:val="20"/>
                <w:szCs w:val="20"/>
                <w:lang w:eastAsia="en-US"/>
              </w:rPr>
              <w:t>Vulnerable employment (% of total employment), female</w:t>
            </w:r>
          </w:p>
        </w:tc>
      </w:tr>
      <w:tr w:rsidR="00282E0F" w:rsidTr="6F38A37C" w14:paraId="730BB7E4" w14:textId="77777777">
        <w:tc>
          <w:tcPr>
            <w:tcW w:w="1173" w:type="pct"/>
            <w:vMerge/>
            <w:tcMar/>
          </w:tcPr>
          <w:p w:rsidRPr="00400BB6" w:rsidR="00282E0F" w:rsidP="00B61F0F" w:rsidRDefault="00282E0F" w14:paraId="15041E83" w14:textId="77777777">
            <w:pPr>
              <w:jc w:val="center"/>
              <w:rPr>
                <w:sz w:val="20"/>
                <w:szCs w:val="20"/>
                <w:lang w:eastAsia="en-US"/>
              </w:rPr>
            </w:pPr>
          </w:p>
        </w:tc>
        <w:tc>
          <w:tcPr>
            <w:tcW w:w="3827" w:type="pct"/>
            <w:shd w:val="clear" w:color="auto" w:fill="CAEDFB" w:themeFill="accent4" w:themeFillTint="33"/>
            <w:tcMar/>
          </w:tcPr>
          <w:p w:rsidRPr="00400BB6" w:rsidR="00282E0F" w:rsidP="00B61F0F" w:rsidRDefault="008030C1" w14:paraId="5A133B4A" w14:textId="3B18045C">
            <w:pPr>
              <w:jc w:val="center"/>
              <w:rPr>
                <w:sz w:val="20"/>
                <w:szCs w:val="20"/>
                <w:lang w:eastAsia="en-US"/>
              </w:rPr>
            </w:pPr>
            <w:r w:rsidRPr="00400BB6">
              <w:rPr>
                <w:sz w:val="20"/>
                <w:szCs w:val="20"/>
                <w:lang w:eastAsia="en-US"/>
              </w:rPr>
              <w:t xml:space="preserve">Knowledge of any modern method of contraception (% of all </w:t>
            </w:r>
            <w:r w:rsidRPr="00400BB6" w:rsidR="009228A1">
              <w:rPr>
                <w:sz w:val="20"/>
                <w:szCs w:val="20"/>
                <w:lang w:eastAsia="en-US"/>
              </w:rPr>
              <w:t>w</w:t>
            </w:r>
            <w:r w:rsidRPr="00400BB6">
              <w:rPr>
                <w:sz w:val="20"/>
                <w:szCs w:val="20"/>
                <w:lang w:eastAsia="en-US"/>
              </w:rPr>
              <w:t>omen ages 15-49)</w:t>
            </w:r>
          </w:p>
        </w:tc>
      </w:tr>
      <w:tr w:rsidR="00282E0F" w:rsidTr="6F38A37C" w14:paraId="330B4743" w14:textId="77777777">
        <w:tc>
          <w:tcPr>
            <w:tcW w:w="1173" w:type="pct"/>
            <w:vMerge/>
            <w:tcMar/>
          </w:tcPr>
          <w:p w:rsidRPr="00400BB6" w:rsidR="00282E0F" w:rsidP="00B61F0F" w:rsidRDefault="00282E0F" w14:paraId="239A9B8B" w14:textId="77777777">
            <w:pPr>
              <w:jc w:val="center"/>
              <w:rPr>
                <w:sz w:val="20"/>
                <w:szCs w:val="20"/>
                <w:lang w:eastAsia="en-US"/>
              </w:rPr>
            </w:pPr>
          </w:p>
        </w:tc>
        <w:tc>
          <w:tcPr>
            <w:tcW w:w="3827" w:type="pct"/>
            <w:shd w:val="clear" w:color="auto" w:fill="CAEDFB" w:themeFill="accent4" w:themeFillTint="33"/>
            <w:tcMar/>
          </w:tcPr>
          <w:p w:rsidRPr="00400BB6" w:rsidR="00282E0F" w:rsidP="00B61F0F" w:rsidRDefault="008030C1" w14:paraId="7D4DE4C1" w14:textId="65065EED">
            <w:pPr>
              <w:jc w:val="center"/>
              <w:rPr>
                <w:sz w:val="20"/>
                <w:szCs w:val="20"/>
                <w:lang w:eastAsia="en-US"/>
              </w:rPr>
            </w:pPr>
            <w:r w:rsidRPr="00400BB6">
              <w:rPr>
                <w:sz w:val="20"/>
                <w:szCs w:val="20"/>
                <w:lang w:eastAsia="en-US"/>
              </w:rPr>
              <w:t>Wage and salaried workers (% of total population) female</w:t>
            </w:r>
          </w:p>
        </w:tc>
      </w:tr>
      <w:tr w:rsidR="009228A1" w:rsidTr="6F38A37C" w14:paraId="395E72FC" w14:textId="77777777">
        <w:tc>
          <w:tcPr>
            <w:tcW w:w="1173" w:type="pct"/>
            <w:vMerge/>
            <w:tcMar/>
          </w:tcPr>
          <w:p w:rsidRPr="00400BB6" w:rsidR="009228A1" w:rsidP="009228A1" w:rsidRDefault="009228A1" w14:paraId="52B99BC6" w14:textId="77777777">
            <w:pPr>
              <w:jc w:val="center"/>
              <w:rPr>
                <w:sz w:val="20"/>
                <w:szCs w:val="20"/>
                <w:lang w:eastAsia="en-US"/>
              </w:rPr>
            </w:pPr>
          </w:p>
        </w:tc>
        <w:tc>
          <w:tcPr>
            <w:tcW w:w="3827" w:type="pct"/>
            <w:shd w:val="clear" w:color="auto" w:fill="CAEDFB" w:themeFill="accent4" w:themeFillTint="33"/>
            <w:tcMar/>
          </w:tcPr>
          <w:p w:rsidRPr="00400BB6" w:rsidR="009228A1" w:rsidP="009228A1" w:rsidRDefault="009228A1" w14:paraId="3599CAE1" w14:textId="077CA54E">
            <w:pPr>
              <w:jc w:val="center"/>
              <w:rPr>
                <w:sz w:val="20"/>
                <w:szCs w:val="20"/>
                <w:lang w:eastAsia="en-US"/>
              </w:rPr>
            </w:pPr>
            <w:r w:rsidRPr="00400BB6">
              <w:rPr>
                <w:sz w:val="20"/>
                <w:szCs w:val="20"/>
                <w:lang w:eastAsia="en-US"/>
              </w:rPr>
              <w:t>Knowledge of any modern method of contraception (% of all married women ages 15-49)</w:t>
            </w:r>
          </w:p>
        </w:tc>
      </w:tr>
      <w:tr w:rsidR="009228A1" w:rsidTr="6F38A37C" w14:paraId="7461AAF7" w14:textId="77777777">
        <w:tc>
          <w:tcPr>
            <w:tcW w:w="1173" w:type="pct"/>
            <w:vMerge/>
            <w:tcMar/>
          </w:tcPr>
          <w:p w:rsidRPr="00400BB6" w:rsidR="009228A1" w:rsidP="009228A1" w:rsidRDefault="009228A1" w14:paraId="776DF0AE" w14:textId="77777777">
            <w:pPr>
              <w:jc w:val="center"/>
              <w:rPr>
                <w:sz w:val="20"/>
                <w:szCs w:val="20"/>
                <w:lang w:eastAsia="en-US"/>
              </w:rPr>
            </w:pPr>
          </w:p>
        </w:tc>
        <w:tc>
          <w:tcPr>
            <w:tcW w:w="3827" w:type="pct"/>
            <w:shd w:val="clear" w:color="auto" w:fill="CAEDFB" w:themeFill="accent4" w:themeFillTint="33"/>
            <w:tcMar/>
          </w:tcPr>
          <w:p w:rsidRPr="00400BB6" w:rsidR="009228A1" w:rsidP="009228A1" w:rsidRDefault="009228A1" w14:paraId="4FB739D2" w14:textId="2AAE8CC9">
            <w:pPr>
              <w:jc w:val="center"/>
              <w:rPr>
                <w:sz w:val="20"/>
                <w:szCs w:val="20"/>
                <w:lang w:eastAsia="en-US"/>
              </w:rPr>
            </w:pPr>
            <w:r w:rsidRPr="00400BB6">
              <w:rPr>
                <w:sz w:val="20"/>
                <w:szCs w:val="20"/>
                <w:lang w:eastAsia="en-US"/>
              </w:rPr>
              <w:t>Teenage mothers (% of women ages 15-19 who have had children or are currently pregnant)</w:t>
            </w:r>
          </w:p>
        </w:tc>
      </w:tr>
      <w:tr w:rsidR="009228A1" w:rsidTr="6F38A37C" w14:paraId="05DD56A1" w14:textId="77777777">
        <w:trPr>
          <w:trHeight w:val="165"/>
        </w:trPr>
        <w:tc>
          <w:tcPr>
            <w:tcW w:w="1173" w:type="pct"/>
            <w:vMerge w:val="restart"/>
            <w:shd w:val="clear" w:color="auto" w:fill="CAEDFB" w:themeFill="accent4" w:themeFillTint="33"/>
            <w:tcMar/>
          </w:tcPr>
          <w:p w:rsidRPr="00400BB6" w:rsidR="006E159E" w:rsidP="006E159E" w:rsidRDefault="009228A1" w14:paraId="3A1ECD87" w14:textId="1A2F6A73">
            <w:pPr>
              <w:jc w:val="center"/>
              <w:rPr>
                <w:sz w:val="20"/>
                <w:szCs w:val="20"/>
                <w:lang w:eastAsia="en-US"/>
              </w:rPr>
            </w:pPr>
            <w:proofErr w:type="spellStart"/>
            <w:r w:rsidRPr="00400BB6">
              <w:rPr>
                <w:sz w:val="20"/>
                <w:szCs w:val="20"/>
                <w:lang w:eastAsia="en-US"/>
              </w:rPr>
              <w:t>XGBoost</w:t>
            </w:r>
            <w:proofErr w:type="spellEnd"/>
            <w:r w:rsidRPr="00400BB6">
              <w:rPr>
                <w:sz w:val="20"/>
                <w:szCs w:val="20"/>
                <w:lang w:eastAsia="en-US"/>
              </w:rPr>
              <w:t>, fold 4, missing data threshold 85%, features hand-picked from literature</w:t>
            </w:r>
          </w:p>
          <w:p w:rsidRPr="00400BB6" w:rsidR="009228A1" w:rsidP="009228A1" w:rsidRDefault="009228A1" w14:paraId="61E8AC9B" w14:textId="71CE861A">
            <w:pPr>
              <w:jc w:val="center"/>
              <w:rPr>
                <w:sz w:val="20"/>
                <w:szCs w:val="20"/>
                <w:lang w:eastAsia="en-US"/>
              </w:rPr>
            </w:pPr>
            <w:r w:rsidRPr="00400BB6">
              <w:rPr>
                <w:sz w:val="20"/>
                <w:szCs w:val="20"/>
                <w:lang w:eastAsia="en-US"/>
              </w:rPr>
              <w:t>Importance score</w:t>
            </w:r>
            <w:r w:rsidRPr="00400BB6" w:rsidR="006E1DC0">
              <w:rPr>
                <w:sz w:val="20"/>
                <w:szCs w:val="20"/>
                <w:lang w:eastAsia="en-US"/>
              </w:rPr>
              <w:t>:</w:t>
            </w:r>
            <w:r w:rsidRPr="00400BB6">
              <w:rPr>
                <w:sz w:val="20"/>
                <w:szCs w:val="20"/>
                <w:lang w:eastAsia="en-US"/>
              </w:rPr>
              <w:t xml:space="preserve"> 0.14</w:t>
            </w:r>
          </w:p>
        </w:tc>
        <w:tc>
          <w:tcPr>
            <w:tcW w:w="3827" w:type="pct"/>
            <w:shd w:val="clear" w:color="auto" w:fill="CAEDFB" w:themeFill="accent4" w:themeFillTint="33"/>
            <w:tcMar/>
          </w:tcPr>
          <w:p w:rsidRPr="00400BB6" w:rsidR="009228A1" w:rsidP="009228A1" w:rsidRDefault="00CA7551" w14:paraId="36329F49" w14:textId="5AB639A6">
            <w:pPr>
              <w:jc w:val="center"/>
              <w:rPr>
                <w:sz w:val="20"/>
                <w:szCs w:val="20"/>
                <w:lang w:eastAsia="en-US"/>
              </w:rPr>
            </w:pPr>
            <w:r w:rsidRPr="00400BB6">
              <w:rPr>
                <w:sz w:val="20"/>
                <w:szCs w:val="20"/>
                <w:lang w:eastAsia="en-US"/>
              </w:rPr>
              <w:t>Country income level</w:t>
            </w:r>
          </w:p>
        </w:tc>
      </w:tr>
      <w:tr w:rsidR="009228A1" w:rsidTr="6F38A37C" w14:paraId="55FF9B28" w14:textId="77777777">
        <w:trPr>
          <w:trHeight w:val="281"/>
        </w:trPr>
        <w:tc>
          <w:tcPr>
            <w:tcW w:w="1173" w:type="pct"/>
            <w:vMerge/>
            <w:tcMar/>
          </w:tcPr>
          <w:p w:rsidRPr="00400BB6" w:rsidR="009228A1" w:rsidP="009228A1" w:rsidRDefault="009228A1" w14:paraId="1751054E" w14:textId="77777777">
            <w:pPr>
              <w:jc w:val="center"/>
              <w:rPr>
                <w:sz w:val="20"/>
                <w:szCs w:val="20"/>
                <w:lang w:eastAsia="en-US"/>
              </w:rPr>
            </w:pPr>
          </w:p>
        </w:tc>
        <w:tc>
          <w:tcPr>
            <w:tcW w:w="3827" w:type="pct"/>
            <w:shd w:val="clear" w:color="auto" w:fill="CAEDFB" w:themeFill="accent4" w:themeFillTint="33"/>
            <w:tcMar/>
          </w:tcPr>
          <w:p w:rsidRPr="00400BB6" w:rsidR="009228A1" w:rsidP="009228A1" w:rsidRDefault="00CA7551" w14:paraId="1A453843" w14:textId="78E58089">
            <w:pPr>
              <w:jc w:val="center"/>
              <w:rPr>
                <w:sz w:val="20"/>
                <w:szCs w:val="20"/>
                <w:lang w:eastAsia="en-US"/>
              </w:rPr>
            </w:pPr>
            <w:r w:rsidRPr="00400BB6">
              <w:rPr>
                <w:sz w:val="20"/>
                <w:szCs w:val="20"/>
                <w:lang w:eastAsia="en-US"/>
              </w:rPr>
              <w:t>Births attended by skilled health staff (% of total)</w:t>
            </w:r>
          </w:p>
        </w:tc>
      </w:tr>
      <w:tr w:rsidR="009228A1" w:rsidTr="6F38A37C" w14:paraId="507CCF83" w14:textId="77777777">
        <w:trPr>
          <w:trHeight w:val="271"/>
        </w:trPr>
        <w:tc>
          <w:tcPr>
            <w:tcW w:w="1173" w:type="pct"/>
            <w:vMerge/>
            <w:tcMar/>
          </w:tcPr>
          <w:p w:rsidRPr="00400BB6" w:rsidR="009228A1" w:rsidP="009228A1" w:rsidRDefault="009228A1" w14:paraId="22972F11" w14:textId="77777777">
            <w:pPr>
              <w:jc w:val="center"/>
              <w:rPr>
                <w:sz w:val="20"/>
                <w:szCs w:val="20"/>
                <w:lang w:eastAsia="en-US"/>
              </w:rPr>
            </w:pPr>
          </w:p>
        </w:tc>
        <w:tc>
          <w:tcPr>
            <w:tcW w:w="3827" w:type="pct"/>
            <w:shd w:val="clear" w:color="auto" w:fill="CAEDFB" w:themeFill="accent4" w:themeFillTint="33"/>
            <w:tcMar/>
          </w:tcPr>
          <w:p w:rsidRPr="00400BB6" w:rsidR="009228A1" w:rsidP="009228A1" w:rsidRDefault="00CA7551" w14:paraId="1CF571D3" w14:textId="49DD2719">
            <w:pPr>
              <w:jc w:val="center"/>
              <w:rPr>
                <w:sz w:val="20"/>
                <w:szCs w:val="20"/>
                <w:lang w:eastAsia="en-US"/>
              </w:rPr>
            </w:pPr>
            <w:r w:rsidRPr="00400BB6">
              <w:rPr>
                <w:sz w:val="20"/>
                <w:szCs w:val="20"/>
                <w:lang w:eastAsia="en-US"/>
              </w:rPr>
              <w:t>Fertility rate, total (births per woman)</w:t>
            </w:r>
          </w:p>
        </w:tc>
      </w:tr>
      <w:tr w:rsidR="009228A1" w:rsidTr="6F38A37C" w14:paraId="79941E10" w14:textId="77777777">
        <w:trPr>
          <w:trHeight w:val="255"/>
        </w:trPr>
        <w:tc>
          <w:tcPr>
            <w:tcW w:w="1173" w:type="pct"/>
            <w:vMerge/>
            <w:tcMar/>
          </w:tcPr>
          <w:p w:rsidRPr="00400BB6" w:rsidR="009228A1" w:rsidP="009228A1" w:rsidRDefault="009228A1" w14:paraId="596B0ACF" w14:textId="77777777">
            <w:pPr>
              <w:jc w:val="center"/>
              <w:rPr>
                <w:sz w:val="20"/>
                <w:szCs w:val="20"/>
                <w:lang w:eastAsia="en-US"/>
              </w:rPr>
            </w:pPr>
          </w:p>
        </w:tc>
        <w:tc>
          <w:tcPr>
            <w:tcW w:w="3827" w:type="pct"/>
            <w:shd w:val="clear" w:color="auto" w:fill="CAEDFB" w:themeFill="accent4" w:themeFillTint="33"/>
            <w:tcMar/>
          </w:tcPr>
          <w:p w:rsidRPr="00400BB6" w:rsidR="009228A1" w:rsidP="009228A1" w:rsidRDefault="00CA7551" w14:paraId="7A8A7E1D" w14:textId="02AE7F38">
            <w:pPr>
              <w:jc w:val="center"/>
              <w:rPr>
                <w:sz w:val="20"/>
                <w:szCs w:val="20"/>
                <w:lang w:eastAsia="en-US"/>
              </w:rPr>
            </w:pPr>
            <w:r w:rsidRPr="00400BB6">
              <w:rPr>
                <w:sz w:val="20"/>
                <w:szCs w:val="20"/>
                <w:lang w:eastAsia="en-US"/>
              </w:rPr>
              <w:t>Survival to age 65, female (% of cohort)</w:t>
            </w:r>
          </w:p>
        </w:tc>
      </w:tr>
      <w:tr w:rsidR="009228A1" w:rsidTr="6F38A37C" w14:paraId="21DECCF1" w14:textId="77777777">
        <w:trPr>
          <w:trHeight w:val="209"/>
        </w:trPr>
        <w:tc>
          <w:tcPr>
            <w:tcW w:w="1173" w:type="pct"/>
            <w:vMerge/>
            <w:tcMar/>
          </w:tcPr>
          <w:p w:rsidRPr="00400BB6" w:rsidR="009228A1" w:rsidP="009228A1" w:rsidRDefault="009228A1" w14:paraId="74DB5390" w14:textId="77777777">
            <w:pPr>
              <w:jc w:val="center"/>
              <w:rPr>
                <w:sz w:val="20"/>
                <w:szCs w:val="20"/>
                <w:lang w:eastAsia="en-US"/>
              </w:rPr>
            </w:pPr>
          </w:p>
        </w:tc>
        <w:tc>
          <w:tcPr>
            <w:tcW w:w="3827" w:type="pct"/>
            <w:shd w:val="clear" w:color="auto" w:fill="CAEDFB" w:themeFill="accent4" w:themeFillTint="33"/>
            <w:tcMar/>
          </w:tcPr>
          <w:p w:rsidRPr="00400BB6" w:rsidR="009228A1" w:rsidP="009228A1" w:rsidRDefault="00CA7551" w14:paraId="1D21C422" w14:textId="418F0A83">
            <w:pPr>
              <w:jc w:val="center"/>
              <w:rPr>
                <w:sz w:val="20"/>
                <w:szCs w:val="20"/>
                <w:lang w:eastAsia="en-US"/>
              </w:rPr>
            </w:pPr>
            <w:r w:rsidRPr="00400BB6">
              <w:rPr>
                <w:sz w:val="20"/>
                <w:szCs w:val="20"/>
                <w:lang w:eastAsia="en-US"/>
              </w:rPr>
              <w:t>Prevalence of overweight</w:t>
            </w:r>
            <w:r w:rsidRPr="00400BB6" w:rsidR="006A706A">
              <w:rPr>
                <w:sz w:val="20"/>
                <w:szCs w:val="20"/>
                <w:lang w:eastAsia="en-US"/>
              </w:rPr>
              <w:t xml:space="preserve"> (% of adults)</w:t>
            </w:r>
          </w:p>
        </w:tc>
      </w:tr>
      <w:tr w:rsidR="00523A78" w:rsidTr="6F38A37C" w14:paraId="7BC0E7A5" w14:textId="77777777">
        <w:tc>
          <w:tcPr>
            <w:tcW w:w="1173" w:type="pct"/>
            <w:vMerge w:val="restart"/>
            <w:shd w:val="clear" w:color="auto" w:fill="FAE2D5" w:themeFill="accent2" w:themeFillTint="33"/>
            <w:tcMar/>
          </w:tcPr>
          <w:p w:rsidRPr="00400BB6" w:rsidR="00A12BFF" w:rsidP="00430C86" w:rsidRDefault="00A12BFF" w14:paraId="5EFE4157" w14:textId="7CD9F824">
            <w:pPr>
              <w:jc w:val="center"/>
              <w:rPr>
                <w:sz w:val="20"/>
                <w:szCs w:val="20"/>
                <w:lang w:eastAsia="en-US"/>
              </w:rPr>
            </w:pPr>
            <w:proofErr w:type="spellStart"/>
            <w:r w:rsidRPr="00400BB6">
              <w:rPr>
                <w:sz w:val="20"/>
                <w:szCs w:val="20"/>
                <w:lang w:eastAsia="en-US"/>
              </w:rPr>
              <w:t>XGBoost</w:t>
            </w:r>
            <w:proofErr w:type="spellEnd"/>
            <w:r w:rsidRPr="00400BB6">
              <w:rPr>
                <w:sz w:val="20"/>
                <w:szCs w:val="20"/>
                <w:lang w:eastAsia="en-US"/>
              </w:rPr>
              <w:t>, fold 4, missing data threshold 90%, ‘Correlation 0.7’ feature subset</w:t>
            </w:r>
          </w:p>
          <w:p w:rsidRPr="00400BB6" w:rsidR="000112ED" w:rsidP="00430C86" w:rsidRDefault="000112ED" w14:paraId="50658FD7" w14:textId="77777777">
            <w:pPr>
              <w:jc w:val="center"/>
              <w:rPr>
                <w:sz w:val="20"/>
                <w:szCs w:val="20"/>
                <w:lang w:eastAsia="en-US"/>
              </w:rPr>
            </w:pPr>
          </w:p>
          <w:p w:rsidRPr="00400BB6" w:rsidR="00A12BFF" w:rsidP="00430C86" w:rsidRDefault="00A12BFF" w14:paraId="5B1D8251" w14:textId="43514B13">
            <w:pPr>
              <w:jc w:val="center"/>
              <w:rPr>
                <w:sz w:val="20"/>
                <w:szCs w:val="20"/>
                <w:vertAlign w:val="superscript"/>
                <w:lang w:eastAsia="en-US"/>
              </w:rPr>
            </w:pPr>
            <w:r w:rsidRPr="00400BB6">
              <w:rPr>
                <w:sz w:val="20"/>
                <w:szCs w:val="20"/>
                <w:lang w:eastAsia="en-US"/>
              </w:rPr>
              <w:t>Importan</w:t>
            </w:r>
            <w:r w:rsidRPr="00400BB6" w:rsidR="008A2BBC">
              <w:rPr>
                <w:sz w:val="20"/>
                <w:szCs w:val="20"/>
                <w:lang w:eastAsia="en-US"/>
              </w:rPr>
              <w:t>ce</w:t>
            </w:r>
            <w:r w:rsidRPr="00400BB6">
              <w:rPr>
                <w:sz w:val="20"/>
                <w:szCs w:val="20"/>
                <w:lang w:eastAsia="en-US"/>
              </w:rPr>
              <w:t xml:space="preserve"> score</w:t>
            </w:r>
            <w:r w:rsidRPr="00400BB6" w:rsidR="006E1DC0">
              <w:rPr>
                <w:sz w:val="20"/>
                <w:szCs w:val="20"/>
                <w:lang w:eastAsia="en-US"/>
              </w:rPr>
              <w:t>:</w:t>
            </w:r>
            <w:r w:rsidRPr="00400BB6">
              <w:rPr>
                <w:sz w:val="20"/>
                <w:szCs w:val="20"/>
                <w:lang w:eastAsia="en-US"/>
              </w:rPr>
              <w:t xml:space="preserve"> 1.44*10</w:t>
            </w:r>
            <w:r w:rsidRPr="00400BB6">
              <w:rPr>
                <w:sz w:val="20"/>
                <w:szCs w:val="20"/>
                <w:vertAlign w:val="superscript"/>
                <w:lang w:eastAsia="en-US"/>
              </w:rPr>
              <w:t>-4</w:t>
            </w:r>
          </w:p>
        </w:tc>
        <w:tc>
          <w:tcPr>
            <w:tcW w:w="3827" w:type="pct"/>
            <w:shd w:val="clear" w:color="auto" w:fill="FAE2D5" w:themeFill="accent2" w:themeFillTint="33"/>
            <w:tcMar/>
          </w:tcPr>
          <w:p w:rsidRPr="00400BB6" w:rsidR="00A12BFF" w:rsidP="00430C86" w:rsidRDefault="000112ED" w14:paraId="161D43DB" w14:textId="0EF38897">
            <w:pPr>
              <w:jc w:val="center"/>
              <w:rPr>
                <w:sz w:val="20"/>
                <w:szCs w:val="20"/>
                <w:lang w:eastAsia="en-US"/>
              </w:rPr>
            </w:pPr>
            <w:r w:rsidRPr="00400BB6">
              <w:rPr>
                <w:sz w:val="20"/>
                <w:szCs w:val="20"/>
                <w:lang w:eastAsia="en-US"/>
              </w:rPr>
              <w:t>Cause of death, by communicable diseases and maternal, prenatal and nutrition conditions (% of male population)</w:t>
            </w:r>
          </w:p>
        </w:tc>
      </w:tr>
      <w:tr w:rsidR="00523A78" w:rsidTr="6F38A37C" w14:paraId="337AFF14" w14:textId="77777777">
        <w:tc>
          <w:tcPr>
            <w:tcW w:w="1173" w:type="pct"/>
            <w:vMerge/>
            <w:tcMar/>
          </w:tcPr>
          <w:p w:rsidRPr="00400BB6" w:rsidR="00A12BFF" w:rsidP="00430C86" w:rsidRDefault="00A12BFF" w14:paraId="3283A2E6" w14:textId="77777777">
            <w:pPr>
              <w:jc w:val="center"/>
              <w:rPr>
                <w:sz w:val="20"/>
                <w:szCs w:val="20"/>
                <w:lang w:eastAsia="en-US"/>
              </w:rPr>
            </w:pPr>
          </w:p>
        </w:tc>
        <w:tc>
          <w:tcPr>
            <w:tcW w:w="3827" w:type="pct"/>
            <w:shd w:val="clear" w:color="auto" w:fill="FAE2D5" w:themeFill="accent2" w:themeFillTint="33"/>
            <w:tcMar/>
          </w:tcPr>
          <w:p w:rsidRPr="00400BB6" w:rsidR="00A12BFF" w:rsidP="00430C86" w:rsidRDefault="000112ED" w14:paraId="7F0D1210" w14:textId="4322A271">
            <w:pPr>
              <w:jc w:val="center"/>
              <w:rPr>
                <w:sz w:val="20"/>
                <w:szCs w:val="20"/>
                <w:lang w:eastAsia="en-US"/>
              </w:rPr>
            </w:pPr>
            <w:r w:rsidRPr="00400BB6">
              <w:rPr>
                <w:sz w:val="20"/>
                <w:szCs w:val="20"/>
                <w:lang w:eastAsia="en-US"/>
              </w:rPr>
              <w:t>Contraceptive prevalence, any method (% of married women ages 15-49)</w:t>
            </w:r>
          </w:p>
        </w:tc>
      </w:tr>
      <w:tr w:rsidR="00523A78" w:rsidTr="6F38A37C" w14:paraId="7D4E046E" w14:textId="77777777">
        <w:tc>
          <w:tcPr>
            <w:tcW w:w="1173" w:type="pct"/>
            <w:vMerge/>
            <w:tcMar/>
          </w:tcPr>
          <w:p w:rsidRPr="00400BB6" w:rsidR="00A12BFF" w:rsidP="00430C86" w:rsidRDefault="00A12BFF" w14:paraId="10986122" w14:textId="77777777">
            <w:pPr>
              <w:jc w:val="center"/>
              <w:rPr>
                <w:sz w:val="20"/>
                <w:szCs w:val="20"/>
                <w:lang w:eastAsia="en-US"/>
              </w:rPr>
            </w:pPr>
          </w:p>
        </w:tc>
        <w:tc>
          <w:tcPr>
            <w:tcW w:w="3827" w:type="pct"/>
            <w:shd w:val="clear" w:color="auto" w:fill="FAE2D5" w:themeFill="accent2" w:themeFillTint="33"/>
            <w:tcMar/>
          </w:tcPr>
          <w:p w:rsidRPr="00400BB6" w:rsidR="00A12BFF" w:rsidP="00430C86" w:rsidRDefault="000112ED" w14:paraId="40D3180A" w14:textId="68B3304E">
            <w:pPr>
              <w:jc w:val="center"/>
              <w:rPr>
                <w:sz w:val="20"/>
                <w:szCs w:val="20"/>
                <w:lang w:eastAsia="en-US"/>
              </w:rPr>
            </w:pPr>
            <w:r w:rsidRPr="00400BB6">
              <w:rPr>
                <w:sz w:val="20"/>
                <w:szCs w:val="20"/>
                <w:lang w:eastAsia="en-US"/>
              </w:rPr>
              <w:t>Stillbirth rate (per 1,000 total births)</w:t>
            </w:r>
          </w:p>
        </w:tc>
      </w:tr>
      <w:tr w:rsidR="00523A78" w:rsidTr="6F38A37C" w14:paraId="1B3697AF" w14:textId="77777777">
        <w:tc>
          <w:tcPr>
            <w:tcW w:w="1173" w:type="pct"/>
            <w:vMerge/>
            <w:tcMar/>
          </w:tcPr>
          <w:p w:rsidRPr="00400BB6" w:rsidR="00A12BFF" w:rsidP="00430C86" w:rsidRDefault="00A12BFF" w14:paraId="350CF722" w14:textId="77777777">
            <w:pPr>
              <w:jc w:val="center"/>
              <w:rPr>
                <w:sz w:val="20"/>
                <w:szCs w:val="20"/>
                <w:lang w:eastAsia="en-US"/>
              </w:rPr>
            </w:pPr>
          </w:p>
        </w:tc>
        <w:tc>
          <w:tcPr>
            <w:tcW w:w="3827" w:type="pct"/>
            <w:shd w:val="clear" w:color="auto" w:fill="FAE2D5" w:themeFill="accent2" w:themeFillTint="33"/>
            <w:tcMar/>
          </w:tcPr>
          <w:p w:rsidRPr="00400BB6" w:rsidR="00A12BFF" w:rsidP="00430C86" w:rsidRDefault="000112ED" w14:paraId="4D71A0E7" w14:textId="1176F0FB">
            <w:pPr>
              <w:jc w:val="center"/>
              <w:rPr>
                <w:sz w:val="20"/>
                <w:szCs w:val="20"/>
                <w:lang w:eastAsia="en-US"/>
              </w:rPr>
            </w:pPr>
            <w:r w:rsidRPr="00400BB6">
              <w:rPr>
                <w:sz w:val="20"/>
                <w:szCs w:val="20"/>
                <w:lang w:eastAsia="en-US"/>
              </w:rPr>
              <w:t>Tetanus prevalence (age standardised) (per 100,000 population) male</w:t>
            </w:r>
          </w:p>
        </w:tc>
      </w:tr>
      <w:tr w:rsidR="00523A78" w:rsidTr="6F38A37C" w14:paraId="2E677230" w14:textId="77777777">
        <w:tc>
          <w:tcPr>
            <w:tcW w:w="1173" w:type="pct"/>
            <w:vMerge/>
            <w:tcMar/>
          </w:tcPr>
          <w:p w:rsidRPr="00400BB6" w:rsidR="00A12BFF" w:rsidP="00430C86" w:rsidRDefault="00A12BFF" w14:paraId="1865DF48" w14:textId="77777777">
            <w:pPr>
              <w:jc w:val="center"/>
              <w:rPr>
                <w:sz w:val="20"/>
                <w:szCs w:val="20"/>
                <w:lang w:eastAsia="en-US"/>
              </w:rPr>
            </w:pPr>
          </w:p>
        </w:tc>
        <w:tc>
          <w:tcPr>
            <w:tcW w:w="3827" w:type="pct"/>
            <w:shd w:val="clear" w:color="auto" w:fill="FAE2D5" w:themeFill="accent2" w:themeFillTint="33"/>
            <w:tcMar/>
          </w:tcPr>
          <w:p w:rsidRPr="00400BB6" w:rsidR="00A12BFF" w:rsidP="00430C86" w:rsidRDefault="000112ED" w14:paraId="1733844E" w14:textId="4905EEFD">
            <w:pPr>
              <w:jc w:val="center"/>
              <w:rPr>
                <w:sz w:val="20"/>
                <w:szCs w:val="20"/>
                <w:lang w:eastAsia="en-US"/>
              </w:rPr>
            </w:pPr>
            <w:r w:rsidRPr="00400BB6">
              <w:rPr>
                <w:sz w:val="20"/>
                <w:szCs w:val="20"/>
                <w:lang w:eastAsia="en-US"/>
              </w:rPr>
              <w:t>Other infectious diseases prevalence (age standardised) (per 100,000 population), male</w:t>
            </w:r>
          </w:p>
        </w:tc>
      </w:tr>
      <w:tr w:rsidR="009F2E0F" w:rsidTr="6F38A37C" w14:paraId="7B7EEAE8" w14:textId="77777777">
        <w:tc>
          <w:tcPr>
            <w:tcW w:w="1173" w:type="pct"/>
            <w:vMerge w:val="restart"/>
            <w:shd w:val="clear" w:color="auto" w:fill="F2CEED" w:themeFill="accent5" w:themeFillTint="33"/>
            <w:tcMar/>
          </w:tcPr>
          <w:p w:rsidR="009F2E0F" w:rsidP="006E159E" w:rsidRDefault="009F2E0F" w14:paraId="37CC6E41" w14:textId="40141573">
            <w:pPr>
              <w:jc w:val="center"/>
              <w:rPr>
                <w:sz w:val="20"/>
                <w:szCs w:val="20"/>
                <w:lang w:eastAsia="en-US"/>
              </w:rPr>
            </w:pPr>
            <w:proofErr w:type="spellStart"/>
            <w:r w:rsidRPr="00400BB6">
              <w:rPr>
                <w:sz w:val="20"/>
                <w:szCs w:val="20"/>
                <w:lang w:eastAsia="en-US"/>
              </w:rPr>
              <w:t>XGBoost</w:t>
            </w:r>
            <w:proofErr w:type="spellEnd"/>
            <w:r w:rsidRPr="00400BB6">
              <w:rPr>
                <w:sz w:val="20"/>
                <w:szCs w:val="20"/>
                <w:lang w:eastAsia="en-US"/>
              </w:rPr>
              <w:t>, fold 4, missing data threshold 100%, ‘Correlation 0.8’ feature subset</w:t>
            </w:r>
          </w:p>
          <w:p w:rsidRPr="00400BB6" w:rsidR="006E159E" w:rsidP="006E159E" w:rsidRDefault="006E159E" w14:paraId="39EBA347" w14:textId="77777777">
            <w:pPr>
              <w:jc w:val="center"/>
              <w:rPr>
                <w:sz w:val="20"/>
                <w:szCs w:val="20"/>
                <w:lang w:eastAsia="en-US"/>
              </w:rPr>
            </w:pPr>
          </w:p>
          <w:p w:rsidRPr="00400BB6" w:rsidR="009F2E0F" w:rsidP="00430C86" w:rsidRDefault="009F2E0F" w14:paraId="38AE78EC" w14:textId="2ABCC073">
            <w:pPr>
              <w:jc w:val="center"/>
              <w:rPr>
                <w:sz w:val="20"/>
                <w:szCs w:val="20"/>
                <w:vertAlign w:val="superscript"/>
                <w:lang w:eastAsia="en-US"/>
              </w:rPr>
            </w:pPr>
            <w:r w:rsidRPr="00400BB6">
              <w:rPr>
                <w:sz w:val="20"/>
                <w:szCs w:val="20"/>
                <w:lang w:eastAsia="en-US"/>
              </w:rPr>
              <w:t>Importan</w:t>
            </w:r>
            <w:r w:rsidRPr="00400BB6" w:rsidR="008A2BBC">
              <w:rPr>
                <w:sz w:val="20"/>
                <w:szCs w:val="20"/>
                <w:lang w:eastAsia="en-US"/>
              </w:rPr>
              <w:t>ce</w:t>
            </w:r>
            <w:r w:rsidRPr="00400BB6">
              <w:rPr>
                <w:sz w:val="20"/>
                <w:szCs w:val="20"/>
                <w:lang w:eastAsia="en-US"/>
              </w:rPr>
              <w:t xml:space="preserve"> score: 1.56*10</w:t>
            </w:r>
            <w:r w:rsidRPr="00400BB6">
              <w:rPr>
                <w:sz w:val="20"/>
                <w:szCs w:val="20"/>
                <w:vertAlign w:val="superscript"/>
                <w:lang w:eastAsia="en-US"/>
              </w:rPr>
              <w:t>-6</w:t>
            </w:r>
          </w:p>
        </w:tc>
        <w:tc>
          <w:tcPr>
            <w:tcW w:w="3827" w:type="pct"/>
            <w:shd w:val="clear" w:color="auto" w:fill="F2CEED" w:themeFill="accent5" w:themeFillTint="33"/>
            <w:tcMar/>
          </w:tcPr>
          <w:p w:rsidRPr="00400BB6" w:rsidR="009F2E0F" w:rsidP="00430C86" w:rsidRDefault="009F2E0F" w14:paraId="1861D040" w14:textId="77777777">
            <w:pPr>
              <w:jc w:val="center"/>
              <w:rPr>
                <w:sz w:val="20"/>
                <w:szCs w:val="20"/>
                <w:lang w:eastAsia="en-US"/>
              </w:rPr>
            </w:pPr>
            <w:r w:rsidRPr="00400BB6">
              <w:rPr>
                <w:sz w:val="20"/>
                <w:szCs w:val="20"/>
                <w:lang w:eastAsia="en-US"/>
              </w:rPr>
              <w:t>Literacy rate, youth total (% of people ages 14-24), female</w:t>
            </w:r>
          </w:p>
        </w:tc>
      </w:tr>
      <w:tr w:rsidR="009F2E0F" w:rsidTr="6F38A37C" w14:paraId="223A7D08" w14:textId="77777777">
        <w:tc>
          <w:tcPr>
            <w:tcW w:w="1173" w:type="pct"/>
            <w:vMerge/>
            <w:tcMar/>
          </w:tcPr>
          <w:p w:rsidRPr="00400BB6" w:rsidR="009F2E0F" w:rsidP="00430C86" w:rsidRDefault="009F2E0F" w14:paraId="4F06C74F" w14:textId="77777777">
            <w:pPr>
              <w:jc w:val="center"/>
              <w:rPr>
                <w:sz w:val="20"/>
                <w:szCs w:val="20"/>
                <w:lang w:eastAsia="en-US"/>
              </w:rPr>
            </w:pPr>
          </w:p>
        </w:tc>
        <w:tc>
          <w:tcPr>
            <w:tcW w:w="3827" w:type="pct"/>
            <w:shd w:val="clear" w:color="auto" w:fill="F2CEED" w:themeFill="accent5" w:themeFillTint="33"/>
            <w:tcMar/>
          </w:tcPr>
          <w:p w:rsidRPr="00400BB6" w:rsidR="009F2E0F" w:rsidP="00430C86" w:rsidRDefault="009F2E0F" w14:paraId="5218F34C" w14:textId="77777777">
            <w:pPr>
              <w:jc w:val="center"/>
              <w:rPr>
                <w:sz w:val="20"/>
                <w:szCs w:val="20"/>
                <w:lang w:eastAsia="en-US"/>
              </w:rPr>
            </w:pPr>
            <w:r w:rsidRPr="00400BB6">
              <w:rPr>
                <w:sz w:val="20"/>
                <w:szCs w:val="20"/>
                <w:lang w:eastAsia="en-US"/>
              </w:rPr>
              <w:t>Cause of death, by communicable diseases and maternal, prenatal and nutrition conditions (% of total)</w:t>
            </w:r>
          </w:p>
        </w:tc>
      </w:tr>
      <w:tr w:rsidR="009F2E0F" w:rsidTr="6F38A37C" w14:paraId="0111A5C7" w14:textId="77777777">
        <w:tc>
          <w:tcPr>
            <w:tcW w:w="1173" w:type="pct"/>
            <w:vMerge/>
            <w:tcMar/>
          </w:tcPr>
          <w:p w:rsidRPr="00400BB6" w:rsidR="009F2E0F" w:rsidP="00430C86" w:rsidRDefault="009F2E0F" w14:paraId="38DB6E41" w14:textId="77777777">
            <w:pPr>
              <w:jc w:val="center"/>
              <w:rPr>
                <w:sz w:val="20"/>
                <w:szCs w:val="20"/>
                <w:lang w:eastAsia="en-US"/>
              </w:rPr>
            </w:pPr>
          </w:p>
        </w:tc>
        <w:tc>
          <w:tcPr>
            <w:tcW w:w="3827" w:type="pct"/>
            <w:shd w:val="clear" w:color="auto" w:fill="F2CEED" w:themeFill="accent5" w:themeFillTint="33"/>
            <w:tcMar/>
          </w:tcPr>
          <w:p w:rsidRPr="00400BB6" w:rsidR="009F2E0F" w:rsidP="00430C86" w:rsidRDefault="009F2E0F" w14:paraId="55217EFD" w14:textId="77777777">
            <w:pPr>
              <w:jc w:val="center"/>
              <w:rPr>
                <w:sz w:val="20"/>
                <w:szCs w:val="20"/>
                <w:lang w:eastAsia="en-US"/>
              </w:rPr>
            </w:pPr>
            <w:r w:rsidRPr="00400BB6">
              <w:rPr>
                <w:sz w:val="20"/>
                <w:szCs w:val="20"/>
                <w:lang w:eastAsia="en-US"/>
              </w:rPr>
              <w:t>Maternal disorders prevalence (age standardised) (per 100,000 population)</w:t>
            </w:r>
          </w:p>
        </w:tc>
      </w:tr>
      <w:tr w:rsidR="009F2E0F" w:rsidTr="6F38A37C" w14:paraId="69E023AF" w14:textId="77777777">
        <w:tc>
          <w:tcPr>
            <w:tcW w:w="1173" w:type="pct"/>
            <w:vMerge/>
            <w:tcMar/>
          </w:tcPr>
          <w:p w:rsidRPr="00400BB6" w:rsidR="009F2E0F" w:rsidP="00430C86" w:rsidRDefault="009F2E0F" w14:paraId="1D116C0E" w14:textId="77777777">
            <w:pPr>
              <w:jc w:val="center"/>
              <w:rPr>
                <w:sz w:val="20"/>
                <w:szCs w:val="20"/>
                <w:lang w:eastAsia="en-US"/>
              </w:rPr>
            </w:pPr>
          </w:p>
        </w:tc>
        <w:tc>
          <w:tcPr>
            <w:tcW w:w="3827" w:type="pct"/>
            <w:shd w:val="clear" w:color="auto" w:fill="F2CEED" w:themeFill="accent5" w:themeFillTint="33"/>
            <w:tcMar/>
          </w:tcPr>
          <w:p w:rsidRPr="00400BB6" w:rsidR="009F2E0F" w:rsidP="00430C86" w:rsidRDefault="009F2E0F" w14:paraId="406B27BC" w14:textId="77777777">
            <w:pPr>
              <w:jc w:val="center"/>
              <w:rPr>
                <w:sz w:val="20"/>
                <w:szCs w:val="20"/>
                <w:lang w:eastAsia="en-US"/>
              </w:rPr>
            </w:pPr>
            <w:r w:rsidRPr="00400BB6">
              <w:rPr>
                <w:sz w:val="20"/>
                <w:szCs w:val="20"/>
                <w:lang w:eastAsia="en-US"/>
              </w:rPr>
              <w:t>Vitamin A deficiency prevalence (age standardised) (per 100,000 population), male</w:t>
            </w:r>
          </w:p>
        </w:tc>
      </w:tr>
      <w:tr w:rsidR="009F2E0F" w:rsidTr="6F38A37C" w14:paraId="58EB81D5" w14:textId="77777777">
        <w:tc>
          <w:tcPr>
            <w:tcW w:w="1173" w:type="pct"/>
            <w:vMerge/>
            <w:tcMar/>
          </w:tcPr>
          <w:p w:rsidRPr="00400BB6" w:rsidR="009F2E0F" w:rsidP="00430C86" w:rsidRDefault="009F2E0F" w14:paraId="56C5E4A3" w14:textId="77777777">
            <w:pPr>
              <w:jc w:val="center"/>
              <w:rPr>
                <w:sz w:val="20"/>
                <w:szCs w:val="20"/>
                <w:lang w:eastAsia="en-US"/>
              </w:rPr>
            </w:pPr>
          </w:p>
        </w:tc>
        <w:tc>
          <w:tcPr>
            <w:tcW w:w="3827" w:type="pct"/>
            <w:shd w:val="clear" w:color="auto" w:fill="F2CEED" w:themeFill="accent5" w:themeFillTint="33"/>
            <w:tcMar/>
          </w:tcPr>
          <w:p w:rsidRPr="00400BB6" w:rsidR="009F2E0F" w:rsidP="00430C86" w:rsidRDefault="009F2E0F" w14:paraId="00E128EB" w14:textId="77777777" w14:noSpellErr="1">
            <w:pPr>
              <w:jc w:val="center"/>
              <w:rPr>
                <w:sz w:val="20"/>
                <w:szCs w:val="20"/>
                <w:lang w:eastAsia="en-US"/>
              </w:rPr>
            </w:pPr>
            <w:commentRangeStart w:id="51589790"/>
            <w:r w:rsidRPr="6F38A37C" w:rsidR="7AACBF94">
              <w:rPr>
                <w:sz w:val="20"/>
                <w:szCs w:val="20"/>
                <w:lang w:eastAsia="en-US"/>
              </w:rPr>
              <w:t>Probability of survival to age 5, male</w:t>
            </w:r>
            <w:commentRangeEnd w:id="51589790"/>
            <w:r>
              <w:rPr>
                <w:rStyle w:val="CommentReference"/>
              </w:rPr>
              <w:commentReference w:id="51589790"/>
            </w:r>
          </w:p>
        </w:tc>
      </w:tr>
    </w:tbl>
    <w:p w:rsidR="006C116C" w:rsidP="00D201D6" w:rsidRDefault="006C116C" w14:paraId="45A91C22" w14:textId="77777777">
      <w:pPr>
        <w:rPr>
          <w:lang w:eastAsia="en-US"/>
        </w:rPr>
      </w:pPr>
    </w:p>
    <w:p w:rsidR="006C116C" w:rsidP="006C116C" w:rsidRDefault="006C116C" w14:paraId="3817C3C1" w14:textId="61CD74DB">
      <w:pPr>
        <w:pStyle w:val="Heading5"/>
      </w:pPr>
      <w:r>
        <w:t>5.</w:t>
      </w:r>
      <w:r w:rsidR="004C19CC">
        <w:t>6</w:t>
      </w:r>
      <w:r>
        <w:t xml:space="preserve">32 </w:t>
      </w:r>
      <w:r w:rsidR="00EE4A5A">
        <w:t>Forecasting</w:t>
      </w:r>
    </w:p>
    <w:p w:rsidR="006C116C" w:rsidP="006335E0" w:rsidRDefault="006335E0" w14:paraId="122D181D" w14:textId="50C4617E">
      <w:pPr>
        <w:jc w:val="both"/>
        <w:rPr>
          <w:lang w:eastAsia="en-US"/>
        </w:rPr>
      </w:pPr>
      <w:r>
        <w:rPr>
          <w:lang w:eastAsia="en-US"/>
        </w:rPr>
        <w:t>As above, the</w:t>
      </w:r>
      <w:r w:rsidR="00705FE3">
        <w:rPr>
          <w:lang w:eastAsia="en-US"/>
        </w:rPr>
        <w:t xml:space="preserve"> two base estimators </w:t>
      </w:r>
      <w:r>
        <w:rPr>
          <w:lang w:eastAsia="en-US"/>
        </w:rPr>
        <w:t xml:space="preserve">with the highest importance scores in the Random Forest Stacking Ensemble placed the greatest importance on features that measured </w:t>
      </w:r>
      <w:r w:rsidR="00136A38">
        <w:rPr>
          <w:lang w:eastAsia="en-US"/>
        </w:rPr>
        <w:t>the amount and type of female employment as well as knowledge about contraceptive options and nutritional status</w:t>
      </w:r>
      <w:r w:rsidR="00101E21">
        <w:rPr>
          <w:lang w:eastAsia="en-US"/>
        </w:rPr>
        <w:t xml:space="preserve"> (Table 1</w:t>
      </w:r>
      <w:r w:rsidR="00B176D3">
        <w:rPr>
          <w:lang w:eastAsia="en-US"/>
        </w:rPr>
        <w:t>3</w:t>
      </w:r>
      <w:r w:rsidR="00101E21">
        <w:rPr>
          <w:lang w:eastAsia="en-US"/>
        </w:rPr>
        <w:t>)</w:t>
      </w:r>
      <w:r w:rsidR="00136A38">
        <w:rPr>
          <w:lang w:eastAsia="en-US"/>
        </w:rPr>
        <w:t>.</w:t>
      </w:r>
      <w:r w:rsidR="003D32C7">
        <w:rPr>
          <w:lang w:eastAsia="en-US"/>
        </w:rPr>
        <w:t xml:space="preserve"> There was also </w:t>
      </w:r>
      <w:r w:rsidR="00572BAD">
        <w:rPr>
          <w:lang w:eastAsia="en-US"/>
        </w:rPr>
        <w:t xml:space="preserve">slightly more emphasis on long-term conditions, such as measuring mortality due to non-communicable diseases. </w:t>
      </w:r>
      <w:r w:rsidR="009049B0">
        <w:rPr>
          <w:lang w:eastAsia="en-US"/>
        </w:rPr>
        <w:t xml:space="preserve">While the </w:t>
      </w:r>
      <w:r w:rsidR="004A0962">
        <w:rPr>
          <w:lang w:eastAsia="en-US"/>
        </w:rPr>
        <w:t>base estimators that added little value to the RFSE</w:t>
      </w:r>
      <w:r w:rsidR="00E10C03">
        <w:rPr>
          <w:lang w:eastAsia="en-US"/>
        </w:rPr>
        <w:t xml:space="preserve"> placed highest importance on similar</w:t>
      </w:r>
      <w:r w:rsidR="004A0962">
        <w:rPr>
          <w:lang w:eastAsia="en-US"/>
        </w:rPr>
        <w:t xml:space="preserve"> </w:t>
      </w:r>
      <w:r w:rsidR="009049B0">
        <w:rPr>
          <w:lang w:eastAsia="en-US"/>
        </w:rPr>
        <w:t>features</w:t>
      </w:r>
      <w:r w:rsidR="005421B1">
        <w:rPr>
          <w:lang w:eastAsia="en-US"/>
        </w:rPr>
        <w:t xml:space="preserve">, </w:t>
      </w:r>
      <w:r w:rsidR="00E10C03">
        <w:rPr>
          <w:lang w:eastAsia="en-US"/>
        </w:rPr>
        <w:t>these estimators</w:t>
      </w:r>
      <w:r w:rsidR="005421B1">
        <w:rPr>
          <w:lang w:eastAsia="en-US"/>
        </w:rPr>
        <w:t xml:space="preserve"> placed slightly more emphasis on mortality measures and contained more information about </w:t>
      </w:r>
      <w:r w:rsidR="00101E21">
        <w:rPr>
          <w:lang w:eastAsia="en-US"/>
        </w:rPr>
        <w:t xml:space="preserve">trends in health outcomes for the whole population and for men rather than focusing on women. </w:t>
      </w:r>
    </w:p>
    <w:p w:rsidR="00202141" w:rsidP="00D201D6" w:rsidRDefault="00202141" w14:paraId="68B13969" w14:textId="77777777">
      <w:pPr>
        <w:rPr>
          <w:lang w:eastAsia="en-US"/>
        </w:rPr>
      </w:pPr>
    </w:p>
    <w:p w:rsidRPr="00F35CCB" w:rsidR="006C116C" w:rsidP="00F97748" w:rsidRDefault="006C116C" w14:paraId="72541FAB" w14:textId="72B5B420">
      <w:pPr>
        <w:jc w:val="both"/>
        <w:rPr>
          <w:sz w:val="22"/>
          <w:szCs w:val="22"/>
          <w:lang w:eastAsia="en-US"/>
        </w:rPr>
      </w:pPr>
      <w:r w:rsidRPr="00F35CCB">
        <w:rPr>
          <w:b/>
          <w:bCs/>
          <w:sz w:val="22"/>
          <w:szCs w:val="22"/>
          <w:lang w:eastAsia="en-US"/>
        </w:rPr>
        <w:t>Table 1</w:t>
      </w:r>
      <w:r w:rsidR="00B176D3">
        <w:rPr>
          <w:b/>
          <w:bCs/>
          <w:sz w:val="22"/>
          <w:szCs w:val="22"/>
          <w:lang w:eastAsia="en-US"/>
        </w:rPr>
        <w:t>3</w:t>
      </w:r>
      <w:r w:rsidRPr="00F35CCB">
        <w:rPr>
          <w:b/>
          <w:bCs/>
          <w:sz w:val="22"/>
          <w:szCs w:val="22"/>
          <w:lang w:eastAsia="en-US"/>
        </w:rPr>
        <w:t>:</w:t>
      </w:r>
      <w:r w:rsidRPr="00F35CCB">
        <w:rPr>
          <w:sz w:val="22"/>
          <w:szCs w:val="22"/>
          <w:lang w:eastAsia="en-US"/>
        </w:rPr>
        <w:t xml:space="preserve"> </w:t>
      </w:r>
      <w:r w:rsidRPr="00F35CCB" w:rsidR="00C249BB">
        <w:rPr>
          <w:sz w:val="22"/>
          <w:szCs w:val="22"/>
          <w:lang w:eastAsia="en-US"/>
        </w:rPr>
        <w:t xml:space="preserve">The 5 </w:t>
      </w:r>
      <w:r w:rsidR="00C249BB">
        <w:rPr>
          <w:sz w:val="22"/>
          <w:szCs w:val="22"/>
          <w:lang w:eastAsia="en-US"/>
        </w:rPr>
        <w:t xml:space="preserve">features given the highest importance scores in: (blue) the </w:t>
      </w:r>
      <w:r w:rsidRPr="00F35CCB" w:rsidR="00C249BB">
        <w:rPr>
          <w:sz w:val="22"/>
          <w:szCs w:val="22"/>
          <w:lang w:eastAsia="en-US"/>
        </w:rPr>
        <w:t xml:space="preserve">two base estimators </w:t>
      </w:r>
      <w:r w:rsidR="00C249BB">
        <w:rPr>
          <w:sz w:val="22"/>
          <w:szCs w:val="22"/>
          <w:lang w:eastAsia="en-US"/>
        </w:rPr>
        <w:t>given</w:t>
      </w:r>
      <w:r w:rsidRPr="00F35CCB" w:rsidR="00C249BB">
        <w:rPr>
          <w:sz w:val="22"/>
          <w:szCs w:val="22"/>
          <w:lang w:eastAsia="en-US"/>
        </w:rPr>
        <w:t xml:space="preserve"> the highest importance scores in the Random Forest Stacking Ensemble, </w:t>
      </w:r>
      <w:r w:rsidR="00C249BB">
        <w:rPr>
          <w:sz w:val="22"/>
          <w:szCs w:val="22"/>
          <w:lang w:eastAsia="en-US"/>
        </w:rPr>
        <w:t xml:space="preserve">(orange) </w:t>
      </w:r>
      <w:r w:rsidRPr="00F35CCB" w:rsidR="00C249BB">
        <w:rPr>
          <w:sz w:val="22"/>
          <w:szCs w:val="22"/>
          <w:lang w:eastAsia="en-US"/>
        </w:rPr>
        <w:t xml:space="preserve">a medium-low accuracy base estimator from the ‘Correlation 0.7’ feature subset, and </w:t>
      </w:r>
      <w:r w:rsidR="00C249BB">
        <w:rPr>
          <w:sz w:val="22"/>
          <w:szCs w:val="22"/>
          <w:lang w:eastAsia="en-US"/>
        </w:rPr>
        <w:t xml:space="preserve">(purple) </w:t>
      </w:r>
      <w:r w:rsidRPr="00F35CCB" w:rsidR="00C249BB">
        <w:rPr>
          <w:sz w:val="22"/>
          <w:szCs w:val="22"/>
          <w:lang w:eastAsia="en-US"/>
        </w:rPr>
        <w:t xml:space="preserve">a low-accuracy base estimator from the ‘Correlation 0.8’ feature subset. </w:t>
      </w:r>
      <w:r w:rsidR="00C249BB">
        <w:rPr>
          <w:sz w:val="22"/>
          <w:szCs w:val="22"/>
          <w:lang w:eastAsia="en-US"/>
        </w:rPr>
        <w:t>All</w:t>
      </w:r>
      <w:r w:rsidRPr="00F35CCB" w:rsidR="00C249BB">
        <w:rPr>
          <w:sz w:val="22"/>
          <w:szCs w:val="22"/>
          <w:lang w:eastAsia="en-US"/>
        </w:rPr>
        <w:t xml:space="preserve"> models were used </w:t>
      </w:r>
      <w:r w:rsidR="00C249BB">
        <w:rPr>
          <w:sz w:val="22"/>
          <w:szCs w:val="22"/>
          <w:lang w:eastAsia="en-US"/>
        </w:rPr>
        <w:t>to perform forecasting</w:t>
      </w:r>
    </w:p>
    <w:tbl>
      <w:tblPr>
        <w:tblStyle w:val="TableGrid"/>
        <w:tblW w:w="4994" w:type="pct"/>
        <w:tblInd w:w="10" w:type="dxa"/>
        <w:tblLook w:val="04A0" w:firstRow="1" w:lastRow="0" w:firstColumn="1" w:lastColumn="0" w:noHBand="0" w:noVBand="1"/>
      </w:tblPr>
      <w:tblGrid>
        <w:gridCol w:w="2113"/>
        <w:gridCol w:w="6892"/>
      </w:tblGrid>
      <w:tr w:rsidRPr="00A42ED2" w:rsidR="00F97748" w:rsidTr="00523A78" w14:paraId="6111C548" w14:textId="77777777">
        <w:tc>
          <w:tcPr>
            <w:tcW w:w="1173" w:type="pct"/>
            <w:shd w:val="clear" w:color="auto" w:fill="D1D1D1" w:themeFill="background2" w:themeFillShade="E6"/>
          </w:tcPr>
          <w:p w:rsidRPr="00400BB6" w:rsidR="000C47D1" w:rsidP="00430C86" w:rsidRDefault="000C47D1" w14:paraId="291B8084" w14:textId="77777777">
            <w:pPr>
              <w:jc w:val="center"/>
              <w:rPr>
                <w:b/>
                <w:bCs/>
                <w:sz w:val="20"/>
                <w:szCs w:val="20"/>
                <w:lang w:eastAsia="en-US"/>
              </w:rPr>
            </w:pPr>
            <w:r w:rsidRPr="00400BB6">
              <w:rPr>
                <w:b/>
                <w:bCs/>
                <w:sz w:val="20"/>
                <w:szCs w:val="20"/>
                <w:lang w:eastAsia="en-US"/>
              </w:rPr>
              <w:t>Base Estimator Model, Importance Score in RFSE</w:t>
            </w:r>
          </w:p>
        </w:tc>
        <w:tc>
          <w:tcPr>
            <w:tcW w:w="3827" w:type="pct"/>
            <w:shd w:val="clear" w:color="auto" w:fill="D1D1D1" w:themeFill="background2" w:themeFillShade="E6"/>
          </w:tcPr>
          <w:p w:rsidRPr="00400BB6" w:rsidR="00E10C03" w:rsidP="00430C86" w:rsidRDefault="00E10C03" w14:paraId="6C79B43B" w14:textId="77777777">
            <w:pPr>
              <w:jc w:val="center"/>
              <w:rPr>
                <w:b/>
                <w:bCs/>
                <w:sz w:val="20"/>
                <w:szCs w:val="20"/>
                <w:lang w:eastAsia="en-US"/>
              </w:rPr>
            </w:pPr>
          </w:p>
          <w:p w:rsidRPr="00400BB6" w:rsidR="000C47D1" w:rsidP="00430C86" w:rsidRDefault="000C47D1" w14:paraId="1F1E1B80" w14:textId="2595520E">
            <w:pPr>
              <w:jc w:val="center"/>
              <w:rPr>
                <w:b/>
                <w:bCs/>
                <w:sz w:val="20"/>
                <w:szCs w:val="20"/>
                <w:lang w:eastAsia="en-US"/>
              </w:rPr>
            </w:pPr>
            <w:r w:rsidRPr="00400BB6">
              <w:rPr>
                <w:b/>
                <w:bCs/>
                <w:sz w:val="20"/>
                <w:szCs w:val="20"/>
                <w:lang w:eastAsia="en-US"/>
              </w:rPr>
              <w:t>Feature Name</w:t>
            </w:r>
          </w:p>
        </w:tc>
      </w:tr>
      <w:tr w:rsidRPr="00A42ED2" w:rsidR="00F97748" w:rsidTr="00523A78" w14:paraId="219FE770" w14:textId="77777777">
        <w:tc>
          <w:tcPr>
            <w:tcW w:w="1173" w:type="pct"/>
            <w:vMerge w:val="restart"/>
            <w:shd w:val="clear" w:color="auto" w:fill="CAEDFB" w:themeFill="accent4" w:themeFillTint="33"/>
          </w:tcPr>
          <w:p w:rsidRPr="00400BB6" w:rsidR="00C95D97" w:rsidP="006E159E" w:rsidRDefault="003A0ED1" w14:paraId="3F173421" w14:textId="74BAFCE9">
            <w:pPr>
              <w:jc w:val="center"/>
              <w:rPr>
                <w:sz w:val="20"/>
                <w:szCs w:val="20"/>
                <w:lang w:eastAsia="en-US"/>
              </w:rPr>
            </w:pPr>
            <w:proofErr w:type="spellStart"/>
            <w:r w:rsidRPr="00400BB6">
              <w:rPr>
                <w:sz w:val="20"/>
                <w:szCs w:val="20"/>
                <w:lang w:eastAsia="en-US"/>
              </w:rPr>
              <w:t>XGBoost</w:t>
            </w:r>
            <w:proofErr w:type="spellEnd"/>
            <w:r w:rsidRPr="00400BB6">
              <w:rPr>
                <w:sz w:val="20"/>
                <w:szCs w:val="20"/>
                <w:lang w:eastAsia="en-US"/>
              </w:rPr>
              <w:t xml:space="preserve">, </w:t>
            </w:r>
            <w:r w:rsidRPr="00400BB6" w:rsidR="00C95D97">
              <w:rPr>
                <w:sz w:val="20"/>
                <w:szCs w:val="20"/>
                <w:lang w:eastAsia="en-US"/>
              </w:rPr>
              <w:t xml:space="preserve">fold </w:t>
            </w:r>
            <w:r w:rsidRPr="00400BB6" w:rsidR="00046660">
              <w:rPr>
                <w:sz w:val="20"/>
                <w:szCs w:val="20"/>
                <w:lang w:eastAsia="en-US"/>
              </w:rPr>
              <w:t>1</w:t>
            </w:r>
            <w:r w:rsidRPr="00400BB6" w:rsidR="00C95D97">
              <w:rPr>
                <w:sz w:val="20"/>
                <w:szCs w:val="20"/>
                <w:lang w:eastAsia="en-US"/>
              </w:rPr>
              <w:t>, missing data threshold 9</w:t>
            </w:r>
            <w:r w:rsidRPr="00400BB6" w:rsidR="00046660">
              <w:rPr>
                <w:sz w:val="20"/>
                <w:szCs w:val="20"/>
                <w:lang w:eastAsia="en-US"/>
              </w:rPr>
              <w:t>0</w:t>
            </w:r>
            <w:r w:rsidRPr="00400BB6" w:rsidR="00C95D97">
              <w:rPr>
                <w:sz w:val="20"/>
                <w:szCs w:val="20"/>
                <w:lang w:eastAsia="en-US"/>
              </w:rPr>
              <w:t>%, ‘Correlation 0.6’ feature subset.</w:t>
            </w:r>
          </w:p>
          <w:p w:rsidRPr="00400BB6" w:rsidR="00C95D97" w:rsidP="00430C86" w:rsidRDefault="00C95D97" w14:paraId="01CA3573" w14:textId="565C08A4">
            <w:pPr>
              <w:jc w:val="center"/>
              <w:rPr>
                <w:sz w:val="20"/>
                <w:szCs w:val="20"/>
                <w:lang w:eastAsia="en-US"/>
              </w:rPr>
            </w:pPr>
            <w:r w:rsidRPr="00400BB6">
              <w:rPr>
                <w:sz w:val="20"/>
                <w:szCs w:val="20"/>
                <w:lang w:eastAsia="en-US"/>
              </w:rPr>
              <w:t>Importance score</w:t>
            </w:r>
            <w:r w:rsidRPr="00400BB6" w:rsidR="006E1DC0">
              <w:rPr>
                <w:sz w:val="20"/>
                <w:szCs w:val="20"/>
                <w:lang w:eastAsia="en-US"/>
              </w:rPr>
              <w:t>:</w:t>
            </w:r>
            <w:r w:rsidRPr="00400BB6" w:rsidR="00796655">
              <w:rPr>
                <w:sz w:val="20"/>
                <w:szCs w:val="20"/>
                <w:lang w:eastAsia="en-US"/>
              </w:rPr>
              <w:t xml:space="preserve"> 0.13</w:t>
            </w:r>
          </w:p>
        </w:tc>
        <w:tc>
          <w:tcPr>
            <w:tcW w:w="3827" w:type="pct"/>
            <w:shd w:val="clear" w:color="auto" w:fill="CAEDFB" w:themeFill="accent4" w:themeFillTint="33"/>
          </w:tcPr>
          <w:p w:rsidRPr="00400BB6" w:rsidR="000C47D1" w:rsidP="00430C86" w:rsidRDefault="00346839" w14:paraId="45712B88" w14:textId="54EB107C">
            <w:pPr>
              <w:jc w:val="center"/>
              <w:rPr>
                <w:sz w:val="20"/>
                <w:szCs w:val="20"/>
                <w:lang w:eastAsia="en-US"/>
              </w:rPr>
            </w:pPr>
            <w:r w:rsidRPr="00400BB6">
              <w:rPr>
                <w:sz w:val="20"/>
                <w:szCs w:val="20"/>
                <w:lang w:eastAsia="en-US"/>
              </w:rPr>
              <w:t>Wage and salaried workers (% of total employment), female</w:t>
            </w:r>
          </w:p>
        </w:tc>
      </w:tr>
      <w:tr w:rsidRPr="00A42ED2" w:rsidR="00F97748" w:rsidTr="00523A78" w14:paraId="39A2D6F4" w14:textId="77777777">
        <w:tc>
          <w:tcPr>
            <w:tcW w:w="1173" w:type="pct"/>
            <w:vMerge/>
            <w:shd w:val="clear" w:color="auto" w:fill="CAEDFB" w:themeFill="accent4" w:themeFillTint="33"/>
          </w:tcPr>
          <w:p w:rsidRPr="00400BB6" w:rsidR="000C47D1" w:rsidP="00430C86" w:rsidRDefault="000C47D1" w14:paraId="0E7E74CE" w14:textId="77777777">
            <w:pPr>
              <w:jc w:val="center"/>
              <w:rPr>
                <w:sz w:val="20"/>
                <w:szCs w:val="20"/>
                <w:lang w:eastAsia="en-US"/>
              </w:rPr>
            </w:pPr>
          </w:p>
        </w:tc>
        <w:tc>
          <w:tcPr>
            <w:tcW w:w="3827" w:type="pct"/>
            <w:shd w:val="clear" w:color="auto" w:fill="CAEDFB" w:themeFill="accent4" w:themeFillTint="33"/>
          </w:tcPr>
          <w:p w:rsidRPr="00400BB6" w:rsidR="000C47D1" w:rsidP="00430C86" w:rsidRDefault="00346839" w14:paraId="2453B065" w14:textId="22DAE8A4">
            <w:pPr>
              <w:jc w:val="center"/>
              <w:rPr>
                <w:sz w:val="20"/>
                <w:szCs w:val="20"/>
                <w:lang w:eastAsia="en-US"/>
              </w:rPr>
            </w:pPr>
            <w:r w:rsidRPr="00400BB6">
              <w:rPr>
                <w:sz w:val="20"/>
                <w:szCs w:val="20"/>
                <w:lang w:eastAsia="en-US"/>
              </w:rPr>
              <w:t>Vulnerable employment (% of total employment), female</w:t>
            </w:r>
          </w:p>
        </w:tc>
      </w:tr>
      <w:tr w:rsidRPr="00A42ED2" w:rsidR="00F97748" w:rsidTr="00523A78" w14:paraId="5D63DFDC" w14:textId="77777777">
        <w:tc>
          <w:tcPr>
            <w:tcW w:w="1173" w:type="pct"/>
            <w:vMerge/>
            <w:shd w:val="clear" w:color="auto" w:fill="CAEDFB" w:themeFill="accent4" w:themeFillTint="33"/>
          </w:tcPr>
          <w:p w:rsidRPr="00400BB6" w:rsidR="000C47D1" w:rsidP="00430C86" w:rsidRDefault="000C47D1" w14:paraId="371D1453" w14:textId="77777777">
            <w:pPr>
              <w:jc w:val="center"/>
              <w:rPr>
                <w:sz w:val="20"/>
                <w:szCs w:val="20"/>
                <w:lang w:eastAsia="en-US"/>
              </w:rPr>
            </w:pPr>
          </w:p>
        </w:tc>
        <w:tc>
          <w:tcPr>
            <w:tcW w:w="3827" w:type="pct"/>
            <w:shd w:val="clear" w:color="auto" w:fill="CAEDFB" w:themeFill="accent4" w:themeFillTint="33"/>
          </w:tcPr>
          <w:p w:rsidRPr="00400BB6" w:rsidR="000C47D1" w:rsidP="00430C86" w:rsidRDefault="00A72D0F" w14:paraId="71A18B24" w14:textId="192670F4">
            <w:pPr>
              <w:jc w:val="center"/>
              <w:rPr>
                <w:sz w:val="20"/>
                <w:szCs w:val="20"/>
                <w:lang w:eastAsia="en-US"/>
              </w:rPr>
            </w:pPr>
            <w:r w:rsidRPr="00400BB6">
              <w:rPr>
                <w:sz w:val="20"/>
                <w:szCs w:val="20"/>
                <w:lang w:eastAsia="en-US"/>
              </w:rPr>
              <w:t>Prevalence of stunting, height for age, male (% of children under 5)</w:t>
            </w:r>
          </w:p>
        </w:tc>
      </w:tr>
      <w:tr w:rsidRPr="00A42ED2" w:rsidR="00F97748" w:rsidTr="00523A78" w14:paraId="783A750A" w14:textId="77777777">
        <w:tc>
          <w:tcPr>
            <w:tcW w:w="1173" w:type="pct"/>
            <w:vMerge/>
            <w:shd w:val="clear" w:color="auto" w:fill="CAEDFB" w:themeFill="accent4" w:themeFillTint="33"/>
          </w:tcPr>
          <w:p w:rsidRPr="00400BB6" w:rsidR="000C47D1" w:rsidP="00430C86" w:rsidRDefault="000C47D1" w14:paraId="5B8FD775" w14:textId="77777777">
            <w:pPr>
              <w:jc w:val="center"/>
              <w:rPr>
                <w:sz w:val="20"/>
                <w:szCs w:val="20"/>
                <w:lang w:eastAsia="en-US"/>
              </w:rPr>
            </w:pPr>
          </w:p>
        </w:tc>
        <w:tc>
          <w:tcPr>
            <w:tcW w:w="3827" w:type="pct"/>
            <w:shd w:val="clear" w:color="auto" w:fill="CAEDFB" w:themeFill="accent4" w:themeFillTint="33"/>
          </w:tcPr>
          <w:p w:rsidRPr="00400BB6" w:rsidR="000C47D1" w:rsidP="00430C86" w:rsidRDefault="00A72D0F" w14:paraId="384989DB" w14:textId="75795FE6">
            <w:pPr>
              <w:jc w:val="center"/>
              <w:rPr>
                <w:sz w:val="20"/>
                <w:szCs w:val="20"/>
                <w:lang w:eastAsia="en-US"/>
              </w:rPr>
            </w:pPr>
            <w:r w:rsidRPr="00400BB6">
              <w:rPr>
                <w:sz w:val="20"/>
                <w:szCs w:val="20"/>
                <w:lang w:eastAsia="en-US"/>
              </w:rPr>
              <w:t>Contraceptive prevalence, any method (% of married women ages 15-49)</w:t>
            </w:r>
          </w:p>
        </w:tc>
      </w:tr>
      <w:tr w:rsidRPr="00A42ED2" w:rsidR="00F97748" w:rsidTr="00523A78" w14:paraId="0FAE8A3E" w14:textId="77777777">
        <w:trPr>
          <w:trHeight w:val="91"/>
        </w:trPr>
        <w:tc>
          <w:tcPr>
            <w:tcW w:w="1173" w:type="pct"/>
            <w:vMerge/>
            <w:shd w:val="clear" w:color="auto" w:fill="CAEDFB" w:themeFill="accent4" w:themeFillTint="33"/>
          </w:tcPr>
          <w:p w:rsidRPr="00400BB6" w:rsidR="000C47D1" w:rsidP="00430C86" w:rsidRDefault="000C47D1" w14:paraId="75A902B5" w14:textId="77777777">
            <w:pPr>
              <w:jc w:val="center"/>
              <w:rPr>
                <w:sz w:val="20"/>
                <w:szCs w:val="20"/>
                <w:lang w:eastAsia="en-US"/>
              </w:rPr>
            </w:pPr>
          </w:p>
        </w:tc>
        <w:tc>
          <w:tcPr>
            <w:tcW w:w="3827" w:type="pct"/>
            <w:shd w:val="clear" w:color="auto" w:fill="CAEDFB" w:themeFill="accent4" w:themeFillTint="33"/>
          </w:tcPr>
          <w:p w:rsidRPr="00400BB6" w:rsidR="000C47D1" w:rsidP="00430C86" w:rsidRDefault="00764212" w14:paraId="6FD9C02E" w14:textId="5BDCC1E1">
            <w:pPr>
              <w:jc w:val="center"/>
              <w:rPr>
                <w:sz w:val="20"/>
                <w:szCs w:val="20"/>
                <w:lang w:eastAsia="en-US"/>
              </w:rPr>
            </w:pPr>
            <w:r w:rsidRPr="00400BB6">
              <w:rPr>
                <w:sz w:val="20"/>
                <w:szCs w:val="20"/>
                <w:lang w:eastAsia="en-US"/>
              </w:rPr>
              <w:t>Self-employed, total (% of total employment), female</w:t>
            </w:r>
          </w:p>
        </w:tc>
      </w:tr>
      <w:tr w:rsidRPr="00A42ED2" w:rsidR="00F97748" w:rsidTr="00523A78" w14:paraId="527225E0" w14:textId="77777777">
        <w:tc>
          <w:tcPr>
            <w:tcW w:w="1173" w:type="pct"/>
            <w:vMerge w:val="restart"/>
            <w:shd w:val="clear" w:color="auto" w:fill="CAEDFB" w:themeFill="accent4" w:themeFillTint="33"/>
          </w:tcPr>
          <w:p w:rsidRPr="00400BB6" w:rsidR="00764212" w:rsidP="006E159E" w:rsidRDefault="00764212" w14:paraId="6E5A8231" w14:textId="3998AF64">
            <w:pPr>
              <w:jc w:val="center"/>
              <w:rPr>
                <w:sz w:val="20"/>
                <w:szCs w:val="20"/>
                <w:lang w:eastAsia="en-US"/>
              </w:rPr>
            </w:pPr>
            <w:proofErr w:type="spellStart"/>
            <w:r w:rsidRPr="00400BB6">
              <w:rPr>
                <w:sz w:val="20"/>
                <w:szCs w:val="20"/>
                <w:lang w:eastAsia="en-US"/>
              </w:rPr>
              <w:t>XGBoost</w:t>
            </w:r>
            <w:proofErr w:type="spellEnd"/>
            <w:r w:rsidRPr="00400BB6">
              <w:rPr>
                <w:sz w:val="20"/>
                <w:szCs w:val="20"/>
                <w:lang w:eastAsia="en-US"/>
              </w:rPr>
              <w:t>, fold 3, missing data threshold 95%, ‘Correlation 0.6’ feature subset.</w:t>
            </w:r>
          </w:p>
          <w:p w:rsidRPr="00400BB6" w:rsidR="00764212" w:rsidP="00764212" w:rsidRDefault="00764212" w14:paraId="35FA24CC" w14:textId="4B7EEF6C">
            <w:pPr>
              <w:jc w:val="center"/>
              <w:rPr>
                <w:sz w:val="20"/>
                <w:szCs w:val="20"/>
                <w:lang w:eastAsia="en-US"/>
              </w:rPr>
            </w:pPr>
            <w:r w:rsidRPr="00400BB6">
              <w:rPr>
                <w:sz w:val="20"/>
                <w:szCs w:val="20"/>
                <w:lang w:eastAsia="en-US"/>
              </w:rPr>
              <w:t>Importance score</w:t>
            </w:r>
            <w:r w:rsidRPr="00400BB6" w:rsidR="006E1DC0">
              <w:rPr>
                <w:sz w:val="20"/>
                <w:szCs w:val="20"/>
                <w:lang w:eastAsia="en-US"/>
              </w:rPr>
              <w:t>:</w:t>
            </w:r>
            <w:r w:rsidRPr="00400BB6">
              <w:rPr>
                <w:sz w:val="20"/>
                <w:szCs w:val="20"/>
                <w:lang w:eastAsia="en-US"/>
              </w:rPr>
              <w:t xml:space="preserve"> 0.08</w:t>
            </w:r>
          </w:p>
        </w:tc>
        <w:tc>
          <w:tcPr>
            <w:tcW w:w="3827" w:type="pct"/>
            <w:shd w:val="clear" w:color="auto" w:fill="CAEDFB" w:themeFill="accent4" w:themeFillTint="33"/>
          </w:tcPr>
          <w:p w:rsidRPr="00400BB6" w:rsidR="00764212" w:rsidP="00764212" w:rsidRDefault="00764212" w14:paraId="58626965" w14:textId="0B33F1F1">
            <w:pPr>
              <w:jc w:val="center"/>
              <w:rPr>
                <w:sz w:val="20"/>
                <w:szCs w:val="20"/>
                <w:lang w:eastAsia="en-US"/>
              </w:rPr>
            </w:pPr>
            <w:r w:rsidRPr="00400BB6">
              <w:rPr>
                <w:sz w:val="20"/>
                <w:szCs w:val="20"/>
                <w:lang w:eastAsia="en-US"/>
              </w:rPr>
              <w:t>Vulnerable employment (% of total employment), female</w:t>
            </w:r>
          </w:p>
        </w:tc>
      </w:tr>
      <w:tr w:rsidRPr="00A42ED2" w:rsidR="00F97748" w:rsidTr="00523A78" w14:paraId="5EFC4F04" w14:textId="77777777">
        <w:tc>
          <w:tcPr>
            <w:tcW w:w="1173" w:type="pct"/>
            <w:vMerge/>
            <w:shd w:val="clear" w:color="auto" w:fill="CAEDFB" w:themeFill="accent4" w:themeFillTint="33"/>
          </w:tcPr>
          <w:p w:rsidRPr="00400BB6" w:rsidR="00764212" w:rsidP="00764212" w:rsidRDefault="00764212" w14:paraId="0023E895" w14:textId="77777777">
            <w:pPr>
              <w:jc w:val="center"/>
              <w:rPr>
                <w:sz w:val="20"/>
                <w:szCs w:val="20"/>
                <w:lang w:eastAsia="en-US"/>
              </w:rPr>
            </w:pPr>
          </w:p>
        </w:tc>
        <w:tc>
          <w:tcPr>
            <w:tcW w:w="3827" w:type="pct"/>
            <w:shd w:val="clear" w:color="auto" w:fill="CAEDFB" w:themeFill="accent4" w:themeFillTint="33"/>
          </w:tcPr>
          <w:p w:rsidRPr="00400BB6" w:rsidR="00764212" w:rsidP="00764212" w:rsidRDefault="00764212" w14:paraId="7C9E464F" w14:textId="2E8D4A55">
            <w:pPr>
              <w:jc w:val="center"/>
              <w:rPr>
                <w:sz w:val="20"/>
                <w:szCs w:val="20"/>
                <w:lang w:eastAsia="en-US"/>
              </w:rPr>
            </w:pPr>
            <w:r w:rsidRPr="00400BB6">
              <w:rPr>
                <w:sz w:val="20"/>
                <w:szCs w:val="20"/>
                <w:lang w:eastAsia="en-US"/>
              </w:rPr>
              <w:t>Children in employment (% of children ages 7-14), female</w:t>
            </w:r>
          </w:p>
        </w:tc>
      </w:tr>
      <w:tr w:rsidRPr="00A42ED2" w:rsidR="00F97748" w:rsidTr="00523A78" w14:paraId="5761C27E" w14:textId="77777777">
        <w:tc>
          <w:tcPr>
            <w:tcW w:w="1173" w:type="pct"/>
            <w:vMerge/>
            <w:shd w:val="clear" w:color="auto" w:fill="CAEDFB" w:themeFill="accent4" w:themeFillTint="33"/>
          </w:tcPr>
          <w:p w:rsidRPr="00400BB6" w:rsidR="00764212" w:rsidP="00764212" w:rsidRDefault="00764212" w14:paraId="10704085" w14:textId="77777777">
            <w:pPr>
              <w:jc w:val="center"/>
              <w:rPr>
                <w:sz w:val="20"/>
                <w:szCs w:val="20"/>
                <w:lang w:eastAsia="en-US"/>
              </w:rPr>
            </w:pPr>
          </w:p>
        </w:tc>
        <w:tc>
          <w:tcPr>
            <w:tcW w:w="3827" w:type="pct"/>
            <w:shd w:val="clear" w:color="auto" w:fill="CAEDFB" w:themeFill="accent4" w:themeFillTint="33"/>
          </w:tcPr>
          <w:p w:rsidRPr="00400BB6" w:rsidR="00764212" w:rsidP="00764212" w:rsidRDefault="00764212" w14:paraId="3D67EFA8" w14:textId="4F4A12F3">
            <w:pPr>
              <w:jc w:val="center"/>
              <w:rPr>
                <w:sz w:val="20"/>
                <w:szCs w:val="20"/>
                <w:lang w:eastAsia="en-US"/>
              </w:rPr>
            </w:pPr>
            <w:r w:rsidRPr="00400BB6">
              <w:rPr>
                <w:sz w:val="20"/>
                <w:szCs w:val="20"/>
                <w:lang w:eastAsia="en-US"/>
              </w:rPr>
              <w:t>Cause of death, by non-communicable diseases, female (% of female population)</w:t>
            </w:r>
          </w:p>
        </w:tc>
      </w:tr>
      <w:tr w:rsidRPr="00A42ED2" w:rsidR="00F97748" w:rsidTr="00523A78" w14:paraId="7F17F5B0" w14:textId="77777777">
        <w:tc>
          <w:tcPr>
            <w:tcW w:w="1173" w:type="pct"/>
            <w:vMerge/>
            <w:shd w:val="clear" w:color="auto" w:fill="CAEDFB" w:themeFill="accent4" w:themeFillTint="33"/>
          </w:tcPr>
          <w:p w:rsidRPr="00400BB6" w:rsidR="00764212" w:rsidP="00764212" w:rsidRDefault="00764212" w14:paraId="5C6F3A08" w14:textId="77777777">
            <w:pPr>
              <w:jc w:val="center"/>
              <w:rPr>
                <w:sz w:val="20"/>
                <w:szCs w:val="20"/>
                <w:lang w:eastAsia="en-US"/>
              </w:rPr>
            </w:pPr>
          </w:p>
        </w:tc>
        <w:tc>
          <w:tcPr>
            <w:tcW w:w="3827" w:type="pct"/>
            <w:shd w:val="clear" w:color="auto" w:fill="CAEDFB" w:themeFill="accent4" w:themeFillTint="33"/>
          </w:tcPr>
          <w:p w:rsidRPr="00400BB6" w:rsidR="00764212" w:rsidP="00764212" w:rsidRDefault="00AE7DC8" w14:paraId="32123214" w14:textId="5C71F9A8">
            <w:pPr>
              <w:jc w:val="center"/>
              <w:rPr>
                <w:sz w:val="20"/>
                <w:szCs w:val="20"/>
                <w:lang w:eastAsia="en-US"/>
              </w:rPr>
            </w:pPr>
            <w:r w:rsidRPr="00400BB6">
              <w:rPr>
                <w:sz w:val="20"/>
                <w:szCs w:val="20"/>
                <w:lang w:eastAsia="en-US"/>
              </w:rPr>
              <w:t>Yellow fever prevalence (age standardised) (per 100,000 population)</w:t>
            </w:r>
            <w:r w:rsidRPr="00400BB6" w:rsidR="00A429C5">
              <w:rPr>
                <w:sz w:val="20"/>
                <w:szCs w:val="20"/>
                <w:lang w:eastAsia="en-US"/>
              </w:rPr>
              <w:t xml:space="preserve">, </w:t>
            </w:r>
            <w:r w:rsidRPr="00400BB6">
              <w:rPr>
                <w:sz w:val="20"/>
                <w:szCs w:val="20"/>
                <w:lang w:eastAsia="en-US"/>
              </w:rPr>
              <w:t>female</w:t>
            </w:r>
          </w:p>
        </w:tc>
      </w:tr>
      <w:tr w:rsidRPr="00A42ED2" w:rsidR="00F97748" w:rsidTr="00523A78" w14:paraId="18FA2EB5" w14:textId="77777777">
        <w:tc>
          <w:tcPr>
            <w:tcW w:w="1173" w:type="pct"/>
            <w:vMerge/>
            <w:shd w:val="clear" w:color="auto" w:fill="CAEDFB" w:themeFill="accent4" w:themeFillTint="33"/>
          </w:tcPr>
          <w:p w:rsidRPr="00400BB6" w:rsidR="00764212" w:rsidP="00764212" w:rsidRDefault="00764212" w14:paraId="55396BA1" w14:textId="77777777">
            <w:pPr>
              <w:jc w:val="center"/>
              <w:rPr>
                <w:sz w:val="20"/>
                <w:szCs w:val="20"/>
                <w:lang w:eastAsia="en-US"/>
              </w:rPr>
            </w:pPr>
          </w:p>
        </w:tc>
        <w:tc>
          <w:tcPr>
            <w:tcW w:w="3827" w:type="pct"/>
            <w:shd w:val="clear" w:color="auto" w:fill="CAEDFB" w:themeFill="accent4" w:themeFillTint="33"/>
          </w:tcPr>
          <w:p w:rsidRPr="00400BB6" w:rsidR="00764212" w:rsidP="00764212" w:rsidRDefault="00AE7DC8" w14:paraId="16E2E1B9" w14:textId="2A136A2C">
            <w:pPr>
              <w:jc w:val="center"/>
              <w:rPr>
                <w:sz w:val="20"/>
                <w:szCs w:val="20"/>
                <w:lang w:eastAsia="en-US"/>
              </w:rPr>
            </w:pPr>
            <w:r w:rsidRPr="00400BB6">
              <w:rPr>
                <w:sz w:val="20"/>
                <w:szCs w:val="20"/>
                <w:lang w:eastAsia="en-US"/>
              </w:rPr>
              <w:t>Contraceptive prevalence, any modern method (% of married women ages 15-49)</w:t>
            </w:r>
          </w:p>
        </w:tc>
      </w:tr>
      <w:tr w:rsidRPr="00A42ED2" w:rsidR="00E10C03" w:rsidTr="00523A78" w14:paraId="038F9D97" w14:textId="77777777">
        <w:tc>
          <w:tcPr>
            <w:tcW w:w="1173" w:type="pct"/>
            <w:vMerge w:val="restart"/>
            <w:shd w:val="clear" w:color="auto" w:fill="FAE2D5" w:themeFill="accent2" w:themeFillTint="33"/>
          </w:tcPr>
          <w:p w:rsidRPr="00400BB6" w:rsidR="00130A4E" w:rsidP="006E159E" w:rsidRDefault="00BC7C43" w14:paraId="35460585" w14:textId="672F549B">
            <w:pPr>
              <w:jc w:val="center"/>
              <w:rPr>
                <w:sz w:val="20"/>
                <w:szCs w:val="20"/>
                <w:lang w:eastAsia="en-US"/>
              </w:rPr>
            </w:pPr>
            <w:r w:rsidRPr="00400BB6">
              <w:rPr>
                <w:sz w:val="20"/>
                <w:szCs w:val="20"/>
                <w:lang w:eastAsia="en-US"/>
              </w:rPr>
              <w:t>Random Forest base estimator</w:t>
            </w:r>
            <w:r w:rsidRPr="00400BB6" w:rsidR="00130A4E">
              <w:rPr>
                <w:sz w:val="20"/>
                <w:szCs w:val="20"/>
                <w:lang w:eastAsia="en-US"/>
              </w:rPr>
              <w:t xml:space="preserve">, fold </w:t>
            </w:r>
            <w:r w:rsidRPr="00400BB6" w:rsidR="00CC5C03">
              <w:rPr>
                <w:sz w:val="20"/>
                <w:szCs w:val="20"/>
                <w:lang w:eastAsia="en-US"/>
              </w:rPr>
              <w:t>5</w:t>
            </w:r>
            <w:r w:rsidRPr="00400BB6" w:rsidR="00130A4E">
              <w:rPr>
                <w:sz w:val="20"/>
                <w:szCs w:val="20"/>
                <w:lang w:eastAsia="en-US"/>
              </w:rPr>
              <w:t xml:space="preserve">, missing data threshold </w:t>
            </w:r>
            <w:r w:rsidRPr="00400BB6" w:rsidR="00CC5C03">
              <w:rPr>
                <w:sz w:val="20"/>
                <w:szCs w:val="20"/>
                <w:lang w:eastAsia="en-US"/>
              </w:rPr>
              <w:t>95</w:t>
            </w:r>
            <w:r w:rsidRPr="00400BB6" w:rsidR="00130A4E">
              <w:rPr>
                <w:sz w:val="20"/>
                <w:szCs w:val="20"/>
                <w:lang w:eastAsia="en-US"/>
              </w:rPr>
              <w:t>%, ‘Correlation 0.7’ feature subset</w:t>
            </w:r>
          </w:p>
          <w:p w:rsidRPr="00400BB6" w:rsidR="00961992" w:rsidP="00961992" w:rsidRDefault="00130A4E" w14:paraId="11EB64FF" w14:textId="32EBA3D4">
            <w:pPr>
              <w:jc w:val="center"/>
              <w:rPr>
                <w:sz w:val="20"/>
                <w:szCs w:val="20"/>
                <w:vertAlign w:val="superscript"/>
                <w:lang w:eastAsia="en-US"/>
              </w:rPr>
            </w:pPr>
            <w:r w:rsidRPr="00400BB6">
              <w:rPr>
                <w:sz w:val="20"/>
                <w:szCs w:val="20"/>
                <w:lang w:eastAsia="en-US"/>
              </w:rPr>
              <w:t>Importan</w:t>
            </w:r>
            <w:r w:rsidRPr="00400BB6" w:rsidR="008A2BBC">
              <w:rPr>
                <w:sz w:val="20"/>
                <w:szCs w:val="20"/>
                <w:lang w:eastAsia="en-US"/>
              </w:rPr>
              <w:t>ce</w:t>
            </w:r>
            <w:r w:rsidRPr="00400BB6">
              <w:rPr>
                <w:sz w:val="20"/>
                <w:szCs w:val="20"/>
                <w:lang w:eastAsia="en-US"/>
              </w:rPr>
              <w:t xml:space="preserve"> score</w:t>
            </w:r>
            <w:r w:rsidRPr="00400BB6" w:rsidR="009C282C">
              <w:rPr>
                <w:sz w:val="20"/>
                <w:szCs w:val="20"/>
                <w:lang w:eastAsia="en-US"/>
              </w:rPr>
              <w:t>:</w:t>
            </w:r>
            <w:r w:rsidRPr="00400BB6">
              <w:rPr>
                <w:sz w:val="20"/>
                <w:szCs w:val="20"/>
                <w:lang w:eastAsia="en-US"/>
              </w:rPr>
              <w:t xml:space="preserve"> </w:t>
            </w:r>
            <w:r w:rsidRPr="00400BB6" w:rsidR="00961992">
              <w:rPr>
                <w:sz w:val="20"/>
                <w:szCs w:val="20"/>
                <w:lang w:eastAsia="en-US"/>
              </w:rPr>
              <w:t>1</w:t>
            </w:r>
            <w:r w:rsidRPr="00400BB6">
              <w:rPr>
                <w:sz w:val="20"/>
                <w:szCs w:val="20"/>
                <w:lang w:eastAsia="en-US"/>
              </w:rPr>
              <w:t>.</w:t>
            </w:r>
            <w:r w:rsidRPr="00400BB6" w:rsidR="00961992">
              <w:rPr>
                <w:sz w:val="20"/>
                <w:szCs w:val="20"/>
                <w:lang w:eastAsia="en-US"/>
              </w:rPr>
              <w:t>55</w:t>
            </w:r>
            <w:r w:rsidRPr="00400BB6">
              <w:rPr>
                <w:sz w:val="20"/>
                <w:szCs w:val="20"/>
                <w:lang w:eastAsia="en-US"/>
              </w:rPr>
              <w:t>*10</w:t>
            </w:r>
            <w:r w:rsidRPr="00400BB6">
              <w:rPr>
                <w:sz w:val="20"/>
                <w:szCs w:val="20"/>
                <w:vertAlign w:val="superscript"/>
                <w:lang w:eastAsia="en-US"/>
              </w:rPr>
              <w:t>-</w:t>
            </w:r>
            <w:r w:rsidRPr="00400BB6" w:rsidR="00961992">
              <w:rPr>
                <w:sz w:val="20"/>
                <w:szCs w:val="20"/>
                <w:vertAlign w:val="superscript"/>
                <w:lang w:eastAsia="en-US"/>
              </w:rPr>
              <w:t>7</w:t>
            </w:r>
          </w:p>
        </w:tc>
        <w:tc>
          <w:tcPr>
            <w:tcW w:w="3827" w:type="pct"/>
            <w:shd w:val="clear" w:color="auto" w:fill="FAE2D5" w:themeFill="accent2" w:themeFillTint="33"/>
          </w:tcPr>
          <w:p w:rsidRPr="00400BB6" w:rsidR="00AE7DC8" w:rsidP="00430C86" w:rsidRDefault="00C30249" w14:paraId="0E8E48E8" w14:textId="5535D2FF">
            <w:pPr>
              <w:jc w:val="center"/>
              <w:rPr>
                <w:sz w:val="20"/>
                <w:szCs w:val="20"/>
                <w:lang w:eastAsia="en-US"/>
              </w:rPr>
            </w:pPr>
            <w:r w:rsidRPr="00400BB6">
              <w:rPr>
                <w:sz w:val="20"/>
                <w:szCs w:val="20"/>
                <w:lang w:eastAsia="en-US"/>
              </w:rPr>
              <w:t>Births attended by skilled health staff (% of total)</w:t>
            </w:r>
          </w:p>
        </w:tc>
      </w:tr>
      <w:tr w:rsidRPr="00A42ED2" w:rsidR="00E10C03" w:rsidTr="00523A78" w14:paraId="020BD483" w14:textId="77777777">
        <w:trPr>
          <w:trHeight w:val="331"/>
        </w:trPr>
        <w:tc>
          <w:tcPr>
            <w:tcW w:w="1173" w:type="pct"/>
            <w:vMerge/>
            <w:shd w:val="clear" w:color="auto" w:fill="FAE2D5" w:themeFill="accent2" w:themeFillTint="33"/>
          </w:tcPr>
          <w:p w:rsidRPr="00400BB6" w:rsidR="00AE7DC8" w:rsidP="00430C86" w:rsidRDefault="00AE7DC8" w14:paraId="379D4AE6" w14:textId="77777777">
            <w:pPr>
              <w:jc w:val="center"/>
              <w:rPr>
                <w:sz w:val="20"/>
                <w:szCs w:val="20"/>
                <w:lang w:eastAsia="en-US"/>
              </w:rPr>
            </w:pPr>
          </w:p>
        </w:tc>
        <w:tc>
          <w:tcPr>
            <w:tcW w:w="3827" w:type="pct"/>
            <w:shd w:val="clear" w:color="auto" w:fill="FAE2D5" w:themeFill="accent2" w:themeFillTint="33"/>
          </w:tcPr>
          <w:p w:rsidRPr="00400BB6" w:rsidR="00AE7DC8" w:rsidP="00430C86" w:rsidRDefault="00C30249" w14:paraId="284F375E" w14:textId="6E80C83C">
            <w:pPr>
              <w:jc w:val="center"/>
              <w:rPr>
                <w:sz w:val="20"/>
                <w:szCs w:val="20"/>
                <w:lang w:eastAsia="en-US"/>
              </w:rPr>
            </w:pPr>
            <w:r w:rsidRPr="00400BB6">
              <w:rPr>
                <w:sz w:val="20"/>
                <w:szCs w:val="20"/>
                <w:lang w:eastAsia="en-US"/>
              </w:rPr>
              <w:t>Contraceptive prevalence, any method (% of married women ages 15-49)</w:t>
            </w:r>
          </w:p>
        </w:tc>
      </w:tr>
      <w:tr w:rsidRPr="00A42ED2" w:rsidR="00E10C03" w:rsidTr="006E159E" w14:paraId="5D1794B7" w14:textId="77777777">
        <w:trPr>
          <w:trHeight w:val="269"/>
        </w:trPr>
        <w:tc>
          <w:tcPr>
            <w:tcW w:w="1173" w:type="pct"/>
            <w:vMerge/>
            <w:shd w:val="clear" w:color="auto" w:fill="FAE2D5" w:themeFill="accent2" w:themeFillTint="33"/>
          </w:tcPr>
          <w:p w:rsidRPr="00400BB6" w:rsidR="00AE7DC8" w:rsidP="00430C86" w:rsidRDefault="00AE7DC8" w14:paraId="1AE46462" w14:textId="77777777">
            <w:pPr>
              <w:jc w:val="center"/>
              <w:rPr>
                <w:sz w:val="20"/>
                <w:szCs w:val="20"/>
                <w:lang w:eastAsia="en-US"/>
              </w:rPr>
            </w:pPr>
          </w:p>
        </w:tc>
        <w:tc>
          <w:tcPr>
            <w:tcW w:w="3827" w:type="pct"/>
            <w:shd w:val="clear" w:color="auto" w:fill="FAE2D5" w:themeFill="accent2" w:themeFillTint="33"/>
          </w:tcPr>
          <w:p w:rsidRPr="00400BB6" w:rsidR="00AE7DC8" w:rsidP="00430C86" w:rsidRDefault="00C30249" w14:paraId="46EBBF52" w14:textId="26A44F30">
            <w:pPr>
              <w:jc w:val="center"/>
              <w:rPr>
                <w:sz w:val="20"/>
                <w:szCs w:val="20"/>
                <w:lang w:eastAsia="en-US"/>
              </w:rPr>
            </w:pPr>
            <w:r w:rsidRPr="00400BB6">
              <w:rPr>
                <w:sz w:val="20"/>
                <w:szCs w:val="20"/>
                <w:lang w:eastAsia="en-US"/>
              </w:rPr>
              <w:t>Stillbirth rate (per 1,000 total births)</w:t>
            </w:r>
          </w:p>
        </w:tc>
      </w:tr>
      <w:tr w:rsidRPr="00A42ED2" w:rsidR="00E10C03" w:rsidTr="006E159E" w14:paraId="778E8AF0" w14:textId="77777777">
        <w:trPr>
          <w:trHeight w:val="275"/>
        </w:trPr>
        <w:tc>
          <w:tcPr>
            <w:tcW w:w="1173" w:type="pct"/>
            <w:vMerge/>
            <w:shd w:val="clear" w:color="auto" w:fill="FAE2D5" w:themeFill="accent2" w:themeFillTint="33"/>
          </w:tcPr>
          <w:p w:rsidRPr="00400BB6" w:rsidR="00AE7DC8" w:rsidP="00430C86" w:rsidRDefault="00AE7DC8" w14:paraId="6CB107D8" w14:textId="77777777">
            <w:pPr>
              <w:jc w:val="center"/>
              <w:rPr>
                <w:sz w:val="20"/>
                <w:szCs w:val="20"/>
                <w:lang w:eastAsia="en-US"/>
              </w:rPr>
            </w:pPr>
          </w:p>
        </w:tc>
        <w:tc>
          <w:tcPr>
            <w:tcW w:w="3827" w:type="pct"/>
            <w:shd w:val="clear" w:color="auto" w:fill="FAE2D5" w:themeFill="accent2" w:themeFillTint="33"/>
          </w:tcPr>
          <w:p w:rsidRPr="00400BB6" w:rsidR="00AE7DC8" w:rsidP="00430C86" w:rsidRDefault="00C30249" w14:paraId="5E86E1BA" w14:textId="4B146703">
            <w:pPr>
              <w:jc w:val="center"/>
              <w:rPr>
                <w:sz w:val="20"/>
                <w:szCs w:val="20"/>
                <w:lang w:eastAsia="en-US"/>
              </w:rPr>
            </w:pPr>
            <w:r w:rsidRPr="00400BB6">
              <w:rPr>
                <w:sz w:val="20"/>
                <w:szCs w:val="20"/>
                <w:lang w:eastAsia="en-US"/>
              </w:rPr>
              <w:t>Mortality rate, under-5, male (per 1,000)</w:t>
            </w:r>
          </w:p>
        </w:tc>
      </w:tr>
      <w:tr w:rsidRPr="00A42ED2" w:rsidR="00E10C03" w:rsidTr="00523A78" w14:paraId="04B06B36" w14:textId="77777777">
        <w:trPr>
          <w:trHeight w:val="385"/>
        </w:trPr>
        <w:tc>
          <w:tcPr>
            <w:tcW w:w="1173" w:type="pct"/>
            <w:vMerge/>
            <w:shd w:val="clear" w:color="auto" w:fill="FAE2D5" w:themeFill="accent2" w:themeFillTint="33"/>
          </w:tcPr>
          <w:p w:rsidRPr="00400BB6" w:rsidR="00AE7DC8" w:rsidP="00430C86" w:rsidRDefault="00AE7DC8" w14:paraId="32750862" w14:textId="77777777">
            <w:pPr>
              <w:jc w:val="center"/>
              <w:rPr>
                <w:sz w:val="20"/>
                <w:szCs w:val="20"/>
                <w:lang w:eastAsia="en-US"/>
              </w:rPr>
            </w:pPr>
          </w:p>
        </w:tc>
        <w:tc>
          <w:tcPr>
            <w:tcW w:w="3827" w:type="pct"/>
            <w:shd w:val="clear" w:color="auto" w:fill="FAE2D5" w:themeFill="accent2" w:themeFillTint="33"/>
          </w:tcPr>
          <w:p w:rsidRPr="00400BB6" w:rsidR="00AE7DC8" w:rsidP="00A42ED2" w:rsidRDefault="00961992" w14:paraId="4ECF605B" w14:textId="27BEA537">
            <w:pPr>
              <w:jc w:val="center"/>
              <w:rPr>
                <w:sz w:val="20"/>
                <w:szCs w:val="20"/>
                <w:lang w:eastAsia="en-US"/>
              </w:rPr>
            </w:pPr>
            <w:r w:rsidRPr="00400BB6">
              <w:rPr>
                <w:sz w:val="20"/>
                <w:szCs w:val="20"/>
                <w:lang w:eastAsia="en-US"/>
              </w:rPr>
              <w:t>Demand for family planning satisfied by any methods (% of married women with demand for family planning)</w:t>
            </w:r>
          </w:p>
        </w:tc>
      </w:tr>
      <w:tr w:rsidRPr="00A42ED2" w:rsidR="00F97748" w:rsidTr="00523A78" w14:paraId="184BEF65" w14:textId="77777777">
        <w:tc>
          <w:tcPr>
            <w:tcW w:w="1173" w:type="pct"/>
            <w:vMerge w:val="restart"/>
            <w:shd w:val="clear" w:color="auto" w:fill="F2CEED" w:themeFill="accent5" w:themeFillTint="33"/>
          </w:tcPr>
          <w:p w:rsidR="00F97748" w:rsidP="006E159E" w:rsidRDefault="00F97748" w14:paraId="3F5F8CB9" w14:textId="71806B31">
            <w:pPr>
              <w:jc w:val="center"/>
              <w:rPr>
                <w:sz w:val="20"/>
                <w:szCs w:val="20"/>
                <w:lang w:eastAsia="en-US"/>
              </w:rPr>
            </w:pPr>
            <w:proofErr w:type="spellStart"/>
            <w:r w:rsidRPr="00400BB6">
              <w:rPr>
                <w:sz w:val="20"/>
                <w:szCs w:val="20"/>
                <w:lang w:eastAsia="en-US"/>
              </w:rPr>
              <w:t>XGBoost</w:t>
            </w:r>
            <w:proofErr w:type="spellEnd"/>
            <w:r w:rsidRPr="00400BB6">
              <w:rPr>
                <w:sz w:val="20"/>
                <w:szCs w:val="20"/>
                <w:lang w:eastAsia="en-US"/>
              </w:rPr>
              <w:t>, fold 4, missing data threshold 100%, ‘Correlation 0.8’ feature subset</w:t>
            </w:r>
          </w:p>
          <w:p w:rsidRPr="00400BB6" w:rsidR="006E159E" w:rsidP="006E159E" w:rsidRDefault="006E159E" w14:paraId="36F99295" w14:textId="77777777">
            <w:pPr>
              <w:jc w:val="center"/>
              <w:rPr>
                <w:sz w:val="20"/>
                <w:szCs w:val="20"/>
                <w:lang w:eastAsia="en-US"/>
              </w:rPr>
            </w:pPr>
          </w:p>
          <w:p w:rsidRPr="00400BB6" w:rsidR="00F97748" w:rsidP="00430C86" w:rsidRDefault="00F97748" w14:paraId="4FA67317" w14:textId="2F352F4F">
            <w:pPr>
              <w:jc w:val="center"/>
              <w:rPr>
                <w:sz w:val="20"/>
                <w:szCs w:val="20"/>
                <w:lang w:eastAsia="en-US"/>
              </w:rPr>
            </w:pPr>
            <w:r w:rsidRPr="00400BB6">
              <w:rPr>
                <w:sz w:val="20"/>
                <w:szCs w:val="20"/>
                <w:lang w:eastAsia="en-US"/>
              </w:rPr>
              <w:t>Importan</w:t>
            </w:r>
            <w:r w:rsidRPr="00400BB6" w:rsidR="008A2BBC">
              <w:rPr>
                <w:sz w:val="20"/>
                <w:szCs w:val="20"/>
                <w:lang w:eastAsia="en-US"/>
              </w:rPr>
              <w:t>ce</w:t>
            </w:r>
            <w:r w:rsidRPr="00400BB6">
              <w:rPr>
                <w:sz w:val="20"/>
                <w:szCs w:val="20"/>
                <w:lang w:eastAsia="en-US"/>
              </w:rPr>
              <w:t xml:space="preserve"> score: 5.28*10</w:t>
            </w:r>
            <w:r w:rsidRPr="00400BB6">
              <w:rPr>
                <w:sz w:val="20"/>
                <w:szCs w:val="20"/>
                <w:vertAlign w:val="superscript"/>
                <w:lang w:eastAsia="en-US"/>
              </w:rPr>
              <w:t>-7</w:t>
            </w:r>
          </w:p>
        </w:tc>
        <w:tc>
          <w:tcPr>
            <w:tcW w:w="3827" w:type="pct"/>
            <w:shd w:val="clear" w:color="auto" w:fill="F2CEED" w:themeFill="accent5" w:themeFillTint="33"/>
          </w:tcPr>
          <w:p w:rsidRPr="00400BB6" w:rsidR="00F97748" w:rsidP="00F13160" w:rsidRDefault="00F13160" w14:paraId="3F9A2A0C" w14:textId="36E020C9">
            <w:pPr>
              <w:jc w:val="center"/>
              <w:rPr>
                <w:sz w:val="20"/>
                <w:szCs w:val="20"/>
                <w:lang w:eastAsia="en-US"/>
              </w:rPr>
            </w:pPr>
            <w:r w:rsidRPr="00400BB6">
              <w:rPr>
                <w:sz w:val="20"/>
                <w:szCs w:val="20"/>
                <w:lang w:eastAsia="en-US"/>
              </w:rPr>
              <w:t>Maternal disorders prevalence (age standardised) (per 100,000 population), female</w:t>
            </w:r>
          </w:p>
        </w:tc>
      </w:tr>
      <w:tr w:rsidRPr="00A42ED2" w:rsidR="00F97748" w:rsidTr="00523A78" w14:paraId="1FB7B010" w14:textId="77777777">
        <w:tc>
          <w:tcPr>
            <w:tcW w:w="1173" w:type="pct"/>
            <w:vMerge/>
            <w:shd w:val="clear" w:color="auto" w:fill="F2CEED" w:themeFill="accent5" w:themeFillTint="33"/>
          </w:tcPr>
          <w:p w:rsidRPr="00400BB6" w:rsidR="00F97748" w:rsidP="00430C86" w:rsidRDefault="00F97748" w14:paraId="342BB1C9" w14:textId="77777777">
            <w:pPr>
              <w:jc w:val="center"/>
              <w:rPr>
                <w:sz w:val="20"/>
                <w:szCs w:val="20"/>
                <w:lang w:eastAsia="en-US"/>
              </w:rPr>
            </w:pPr>
          </w:p>
        </w:tc>
        <w:tc>
          <w:tcPr>
            <w:tcW w:w="3827" w:type="pct"/>
            <w:shd w:val="clear" w:color="auto" w:fill="F2CEED" w:themeFill="accent5" w:themeFillTint="33"/>
          </w:tcPr>
          <w:p w:rsidRPr="00400BB6" w:rsidR="00F97748" w:rsidP="00430C86" w:rsidRDefault="00F97748" w14:paraId="0B50396D" w14:textId="77777777">
            <w:pPr>
              <w:jc w:val="center"/>
              <w:rPr>
                <w:sz w:val="20"/>
                <w:szCs w:val="20"/>
                <w:lang w:eastAsia="en-US"/>
              </w:rPr>
            </w:pPr>
            <w:r w:rsidRPr="00400BB6">
              <w:rPr>
                <w:sz w:val="20"/>
                <w:szCs w:val="20"/>
                <w:lang w:eastAsia="en-US"/>
              </w:rPr>
              <w:t>Literacy rate, youth total (% of people ages 15-24), female</w:t>
            </w:r>
          </w:p>
        </w:tc>
      </w:tr>
      <w:tr w:rsidRPr="00A42ED2" w:rsidR="00F97748" w:rsidTr="00523A78" w14:paraId="262D340E" w14:textId="77777777">
        <w:tc>
          <w:tcPr>
            <w:tcW w:w="1173" w:type="pct"/>
            <w:vMerge/>
            <w:shd w:val="clear" w:color="auto" w:fill="F2CEED" w:themeFill="accent5" w:themeFillTint="33"/>
          </w:tcPr>
          <w:p w:rsidRPr="00400BB6" w:rsidR="00F97748" w:rsidP="00430C86" w:rsidRDefault="00F97748" w14:paraId="64EA28C2" w14:textId="77777777">
            <w:pPr>
              <w:jc w:val="center"/>
              <w:rPr>
                <w:sz w:val="20"/>
                <w:szCs w:val="20"/>
                <w:lang w:eastAsia="en-US"/>
              </w:rPr>
            </w:pPr>
          </w:p>
        </w:tc>
        <w:tc>
          <w:tcPr>
            <w:tcW w:w="3827" w:type="pct"/>
            <w:shd w:val="clear" w:color="auto" w:fill="F2CEED" w:themeFill="accent5" w:themeFillTint="33"/>
          </w:tcPr>
          <w:p w:rsidRPr="00400BB6" w:rsidR="00F13160" w:rsidP="00F13160" w:rsidRDefault="00F13160" w14:paraId="062A773E" w14:textId="50FD797F">
            <w:pPr>
              <w:jc w:val="center"/>
              <w:rPr>
                <w:sz w:val="20"/>
                <w:szCs w:val="20"/>
                <w:lang w:eastAsia="en-US"/>
              </w:rPr>
            </w:pPr>
            <w:r w:rsidRPr="00400BB6">
              <w:rPr>
                <w:sz w:val="20"/>
                <w:szCs w:val="20"/>
                <w:lang w:eastAsia="en-US"/>
              </w:rPr>
              <w:t>Vitamin A deficiency prevalence (age standardised (per 100,000 population), male</w:t>
            </w:r>
          </w:p>
        </w:tc>
      </w:tr>
      <w:tr w:rsidRPr="00A42ED2" w:rsidR="00F97748" w:rsidTr="00523A78" w14:paraId="0AEAAB39" w14:textId="77777777">
        <w:tc>
          <w:tcPr>
            <w:tcW w:w="1173" w:type="pct"/>
            <w:vMerge/>
            <w:shd w:val="clear" w:color="auto" w:fill="F2CEED" w:themeFill="accent5" w:themeFillTint="33"/>
          </w:tcPr>
          <w:p w:rsidRPr="00400BB6" w:rsidR="00F97748" w:rsidP="00430C86" w:rsidRDefault="00F97748" w14:paraId="2F32CF35" w14:textId="77777777">
            <w:pPr>
              <w:jc w:val="center"/>
              <w:rPr>
                <w:sz w:val="20"/>
                <w:szCs w:val="20"/>
                <w:lang w:eastAsia="en-US"/>
              </w:rPr>
            </w:pPr>
          </w:p>
        </w:tc>
        <w:tc>
          <w:tcPr>
            <w:tcW w:w="3827" w:type="pct"/>
            <w:shd w:val="clear" w:color="auto" w:fill="F2CEED" w:themeFill="accent5" w:themeFillTint="33"/>
          </w:tcPr>
          <w:p w:rsidRPr="00400BB6" w:rsidR="00F97748" w:rsidP="00430C86" w:rsidRDefault="00F13160" w14:paraId="4B440117" w14:textId="5C28EAAF">
            <w:pPr>
              <w:jc w:val="center"/>
              <w:rPr>
                <w:sz w:val="20"/>
                <w:szCs w:val="20"/>
                <w:lang w:eastAsia="en-US"/>
              </w:rPr>
            </w:pPr>
            <w:r w:rsidRPr="00400BB6">
              <w:rPr>
                <w:sz w:val="20"/>
                <w:szCs w:val="20"/>
                <w:lang w:eastAsia="en-US"/>
              </w:rPr>
              <w:t xml:space="preserve">Cause of death, by communicable diseases and maternal, prenatal and nutrition conditions (% of </w:t>
            </w:r>
            <w:r w:rsidRPr="00400BB6" w:rsidR="00270BF9">
              <w:rPr>
                <w:sz w:val="20"/>
                <w:szCs w:val="20"/>
                <w:lang w:eastAsia="en-US"/>
              </w:rPr>
              <w:t>male population</w:t>
            </w:r>
            <w:r w:rsidRPr="00400BB6">
              <w:rPr>
                <w:sz w:val="20"/>
                <w:szCs w:val="20"/>
                <w:lang w:eastAsia="en-US"/>
              </w:rPr>
              <w:t>)</w:t>
            </w:r>
          </w:p>
        </w:tc>
      </w:tr>
      <w:tr w:rsidRPr="00A42ED2" w:rsidR="00F97748" w:rsidTr="00523A78" w14:paraId="06340F0E" w14:textId="77777777">
        <w:tc>
          <w:tcPr>
            <w:tcW w:w="1173" w:type="pct"/>
            <w:vMerge/>
            <w:shd w:val="clear" w:color="auto" w:fill="F2CEED" w:themeFill="accent5" w:themeFillTint="33"/>
          </w:tcPr>
          <w:p w:rsidRPr="00400BB6" w:rsidR="00F97748" w:rsidP="00430C86" w:rsidRDefault="00F97748" w14:paraId="67B75158" w14:textId="77777777">
            <w:pPr>
              <w:jc w:val="center"/>
              <w:rPr>
                <w:sz w:val="20"/>
                <w:szCs w:val="20"/>
                <w:lang w:eastAsia="en-US"/>
              </w:rPr>
            </w:pPr>
          </w:p>
        </w:tc>
        <w:tc>
          <w:tcPr>
            <w:tcW w:w="3827" w:type="pct"/>
            <w:shd w:val="clear" w:color="auto" w:fill="F2CEED" w:themeFill="accent5" w:themeFillTint="33"/>
          </w:tcPr>
          <w:p w:rsidRPr="00400BB6" w:rsidR="00F97748" w:rsidP="00430C86" w:rsidRDefault="00270BF9" w14:paraId="7EB87A2D" w14:textId="35B0772D">
            <w:pPr>
              <w:jc w:val="center"/>
              <w:rPr>
                <w:sz w:val="20"/>
                <w:szCs w:val="20"/>
                <w:lang w:eastAsia="en-US"/>
              </w:rPr>
            </w:pPr>
            <w:r w:rsidRPr="00400BB6">
              <w:rPr>
                <w:color w:val="000000"/>
                <w:sz w:val="20"/>
                <w:szCs w:val="20"/>
              </w:rPr>
              <w:t>Cause of death, by communicable diseases and maternal, prenatal and nutrition conditions (% of total)</w:t>
            </w:r>
          </w:p>
        </w:tc>
      </w:tr>
    </w:tbl>
    <w:p w:rsidRPr="00A42ED2" w:rsidR="00130A4E" w:rsidP="00D201D6" w:rsidRDefault="00130A4E" w14:paraId="6222F034" w14:textId="77777777">
      <w:pPr>
        <w:rPr>
          <w:sz w:val="22"/>
          <w:szCs w:val="22"/>
          <w:lang w:eastAsia="en-US"/>
        </w:rPr>
      </w:pPr>
    </w:p>
    <w:p w:rsidR="00DF0D7C" w:rsidP="00DF0D7C" w:rsidRDefault="00DF0D7C" w14:paraId="3FA4B6FF" w14:textId="7107E533">
      <w:pPr>
        <w:pStyle w:val="Heading3"/>
      </w:pPr>
      <w:r>
        <w:t>5.</w:t>
      </w:r>
      <w:r w:rsidR="004C19CC">
        <w:t>7</w:t>
      </w:r>
      <w:r>
        <w:t xml:space="preserve"> Performance Analysis of the Random Forest Stacking Ensemble</w:t>
      </w:r>
    </w:p>
    <w:p w:rsidR="00F57D07" w:rsidP="00D00EEE" w:rsidRDefault="00F57D07" w14:paraId="4DD8F651" w14:textId="10F59770">
      <w:pPr>
        <w:jc w:val="both"/>
      </w:pPr>
      <w:r>
        <w:t xml:space="preserve">Building on the </w:t>
      </w:r>
      <w:r w:rsidR="00FC02E0">
        <w:t>previous results,</w:t>
      </w:r>
      <w:r>
        <w:t xml:space="preserve"> section explores </w:t>
      </w:r>
      <w:r w:rsidR="00FC02E0">
        <w:t>the RFSE’s</w:t>
      </w:r>
      <w:r>
        <w:t xml:space="preserve"> performance</w:t>
      </w:r>
      <w:r w:rsidR="00A753AC">
        <w:t>, as described in Figure 3f</w:t>
      </w:r>
      <w:r>
        <w:t xml:space="preserve">. </w:t>
      </w:r>
    </w:p>
    <w:p w:rsidRPr="00C05307" w:rsidR="00803CD9" w:rsidP="00D00EEE" w:rsidRDefault="00803CD9" w14:paraId="77FFA135" w14:textId="77777777">
      <w:pPr>
        <w:jc w:val="both"/>
      </w:pPr>
    </w:p>
    <w:p w:rsidR="0038072C" w:rsidP="0070750D" w:rsidRDefault="0038072C" w14:paraId="6E1D79C5" w14:textId="6D085DEC">
      <w:pPr>
        <w:pStyle w:val="Heading4"/>
      </w:pPr>
      <w:r>
        <w:t>5.</w:t>
      </w:r>
      <w:r w:rsidR="004C19CC">
        <w:t>7</w:t>
      </w:r>
      <w:r w:rsidR="00DF0D7C">
        <w:t>1</w:t>
      </w:r>
      <w:r>
        <w:t xml:space="preserve"> </w:t>
      </w:r>
      <w:r w:rsidR="00170633">
        <w:t xml:space="preserve">Random Forest Stacking Ensemble’s </w:t>
      </w:r>
      <w:r w:rsidR="00146FE7">
        <w:t>Predictive Error</w:t>
      </w:r>
      <w:r>
        <w:t xml:space="preserve"> </w:t>
      </w:r>
      <w:r w:rsidR="006E159E">
        <w:t>per</w:t>
      </w:r>
      <w:r w:rsidR="00146FE7">
        <w:t xml:space="preserve"> Income Level</w:t>
      </w:r>
    </w:p>
    <w:p w:rsidR="00A97C9B" w:rsidP="004A7C61" w:rsidRDefault="0075758C" w14:paraId="70B2A843" w14:textId="482A434F">
      <w:pPr>
        <w:jc w:val="both"/>
      </w:pPr>
      <w:r>
        <w:t xml:space="preserve">To gain a deeper understanding of how the RFSE performs in different settings, I analysed how </w:t>
      </w:r>
      <w:r w:rsidR="00062762">
        <w:t>its</w:t>
      </w:r>
      <w:r>
        <w:t xml:space="preserve"> prediction errors </w:t>
      </w:r>
      <w:r w:rsidR="00062762">
        <w:t>changed when estimating MMR for countries from different income levels.</w:t>
      </w:r>
    </w:p>
    <w:p w:rsidR="004A7C61" w:rsidP="004A7C61" w:rsidRDefault="004A7C61" w14:paraId="7732670D" w14:textId="77777777">
      <w:pPr>
        <w:jc w:val="both"/>
      </w:pPr>
    </w:p>
    <w:p w:rsidR="00A9656B" w:rsidP="00A9656B" w:rsidRDefault="00A9656B" w14:paraId="7245C3B6" w14:textId="5568AFBF">
      <w:pPr>
        <w:pStyle w:val="Heading5"/>
      </w:pPr>
      <w:r>
        <w:t>5.</w:t>
      </w:r>
      <w:r w:rsidR="004C19CC">
        <w:t>7</w:t>
      </w:r>
      <w:r>
        <w:t>11: Country-Level Prediction</w:t>
      </w:r>
    </w:p>
    <w:p w:rsidR="00844169" w:rsidP="00D812B4" w:rsidRDefault="00F46852" w14:paraId="16BD6D0F" w14:textId="301A5FB7">
      <w:pPr>
        <w:jc w:val="both"/>
      </w:pPr>
      <w:r>
        <w:t xml:space="preserve">Generally, the </w:t>
      </w:r>
      <w:r w:rsidR="00D812B4">
        <w:t>R</w:t>
      </w:r>
      <w:r w:rsidR="006E159E">
        <w:t>F</w:t>
      </w:r>
      <w:r w:rsidR="00D812B4">
        <w:t>SE</w:t>
      </w:r>
      <w:r w:rsidR="00A9656B">
        <w:t xml:space="preserve">’s MRE </w:t>
      </w:r>
      <w:r>
        <w:t>on the test set decreased as income level increased</w:t>
      </w:r>
      <w:r w:rsidR="00A9656B">
        <w:t xml:space="preserve"> (Figure 3</w:t>
      </w:r>
      <w:r w:rsidR="00150CF5">
        <w:t>4</w:t>
      </w:r>
      <w:r w:rsidR="00A9656B">
        <w:t xml:space="preserve">a). </w:t>
      </w:r>
      <w:r w:rsidR="00D87701">
        <w:t>For example,</w:t>
      </w:r>
      <w:r w:rsidR="00857826">
        <w:t xml:space="preserve"> </w:t>
      </w:r>
      <w:r w:rsidR="005F4BF7">
        <w:t>its</w:t>
      </w:r>
      <w:r w:rsidR="00857826">
        <w:t xml:space="preserve"> test MRE </w:t>
      </w:r>
      <w:r w:rsidR="005F4BF7">
        <w:t xml:space="preserve">was 0.18 </w:t>
      </w:r>
      <w:r w:rsidR="00857826">
        <w:t xml:space="preserve">for low-income countries </w:t>
      </w:r>
      <w:r w:rsidR="005F4BF7">
        <w:t>but 0.07</w:t>
      </w:r>
      <w:r w:rsidR="00E11BE9">
        <w:t xml:space="preserve"> for high-income countries</w:t>
      </w:r>
      <w:r w:rsidR="00844169">
        <w:t>.</w:t>
      </w:r>
      <w:r w:rsidR="00D87701">
        <w:t xml:space="preserve"> </w:t>
      </w:r>
      <w:r w:rsidR="000645D4">
        <w:t>In contrast</w:t>
      </w:r>
      <w:r w:rsidR="00A9656B">
        <w:t xml:space="preserve">, the </w:t>
      </w:r>
      <w:r w:rsidR="00E84DE4">
        <w:t xml:space="preserve">RFSE achieved its </w:t>
      </w:r>
      <w:r w:rsidR="00A9656B">
        <w:t>lowest test error for lower-middle income countries</w:t>
      </w:r>
      <w:r w:rsidR="00844169">
        <w:t xml:space="preserve"> (0.02)</w:t>
      </w:r>
      <w:r w:rsidR="00A9656B">
        <w:t xml:space="preserve">. </w:t>
      </w:r>
      <w:r w:rsidR="00841C2F">
        <w:t>Train</w:t>
      </w:r>
      <w:r w:rsidR="00EF0149">
        <w:t xml:space="preserve"> </w:t>
      </w:r>
      <w:r w:rsidR="00411343">
        <w:t xml:space="preserve">and validation </w:t>
      </w:r>
      <w:r w:rsidR="00EF0149">
        <w:t>MRE</w:t>
      </w:r>
      <w:r w:rsidR="00411343">
        <w:t>s</w:t>
      </w:r>
      <w:r w:rsidR="00EF0149">
        <w:t xml:space="preserve"> </w:t>
      </w:r>
      <w:r w:rsidR="00411343">
        <w:t>were</w:t>
      </w:r>
      <w:r w:rsidR="00EF0149">
        <w:t xml:space="preserve"> </w:t>
      </w:r>
      <w:r w:rsidR="00F34E5A">
        <w:t>similar</w:t>
      </w:r>
      <w:r w:rsidR="00EF0149">
        <w:t xml:space="preserve"> </w:t>
      </w:r>
      <w:r w:rsidR="00F34E5A">
        <w:t>and small</w:t>
      </w:r>
      <w:r w:rsidR="008C4C0D">
        <w:t>er</w:t>
      </w:r>
      <w:r w:rsidR="00F34E5A">
        <w:t xml:space="preserve"> than the test MRE for all income levels, with the exception again being the lower-middle </w:t>
      </w:r>
      <w:r w:rsidR="00E46C88">
        <w:t xml:space="preserve">income </w:t>
      </w:r>
      <w:r w:rsidR="00F34E5A">
        <w:t>subgrou</w:t>
      </w:r>
      <w:r w:rsidR="00844169">
        <w:t>p.</w:t>
      </w:r>
      <w:r w:rsidR="008C4C0D">
        <w:t xml:space="preserve"> The difference between the train/validation </w:t>
      </w:r>
      <w:r w:rsidR="00411343">
        <w:t xml:space="preserve">and test </w:t>
      </w:r>
      <w:r w:rsidR="008C4C0D">
        <w:t>MREs was greatest for low-income countries</w:t>
      </w:r>
      <w:r w:rsidR="00F370DC">
        <w:t xml:space="preserve"> (~0.14)</w:t>
      </w:r>
      <w:r w:rsidR="008C4C0D">
        <w:t>.</w:t>
      </w:r>
      <w:r w:rsidR="00974B68">
        <w:t xml:space="preserve"> The test </w:t>
      </w:r>
      <w:r w:rsidR="00D93993">
        <w:t xml:space="preserve">MRE </w:t>
      </w:r>
      <w:r w:rsidR="00974B68">
        <w:t>for low-income countries had the greatest standard deviation (</w:t>
      </w:r>
      <w:r w:rsidR="00D93993">
        <w:t>0.22</w:t>
      </w:r>
      <w:r w:rsidR="00974B68">
        <w:t>).</w:t>
      </w:r>
    </w:p>
    <w:p w:rsidR="00844169" w:rsidP="00D812B4" w:rsidRDefault="00844169" w14:paraId="71913470" w14:textId="77777777">
      <w:pPr>
        <w:jc w:val="both"/>
      </w:pPr>
    </w:p>
    <w:p w:rsidR="00F46852" w:rsidP="00803CD9" w:rsidRDefault="00803CD9" w14:paraId="4C0C2990" w14:textId="0D474AE2">
      <w:pPr>
        <w:jc w:val="both"/>
      </w:pPr>
      <w:r>
        <w:t>MSE</w:t>
      </w:r>
      <w:r w:rsidR="00844169">
        <w:t xml:space="preserve"> </w:t>
      </w:r>
      <w:r w:rsidR="006D2FA9">
        <w:t xml:space="preserve">uniformly decreased as income level increased, with the differences </w:t>
      </w:r>
      <w:r w:rsidR="006D7E96">
        <w:t xml:space="preserve">between income levels </w:t>
      </w:r>
      <w:r w:rsidR="006D2FA9">
        <w:t>spanning order</w:t>
      </w:r>
      <w:r>
        <w:t xml:space="preserve">s </w:t>
      </w:r>
      <w:r w:rsidR="006D2FA9">
        <w:t>of magnitude</w:t>
      </w:r>
      <w:r w:rsidR="00B10F2A">
        <w:t xml:space="preserve"> (Figure 3</w:t>
      </w:r>
      <w:r w:rsidR="00150CF5">
        <w:t>4</w:t>
      </w:r>
      <w:r w:rsidR="00B10F2A">
        <w:t>b)</w:t>
      </w:r>
      <w:r w:rsidR="006D2FA9">
        <w:t xml:space="preserve">. More specifically, </w:t>
      </w:r>
      <w:r w:rsidR="00192F3A">
        <w:t xml:space="preserve">the RFSE incurred an MSE of </w:t>
      </w:r>
      <w:r w:rsidR="00926059">
        <w:t>62,133</w:t>
      </w:r>
      <w:r w:rsidR="00192F3A">
        <w:t xml:space="preserve"> for low-income countries </w:t>
      </w:r>
      <w:r w:rsidR="0022594C">
        <w:t>versus</w:t>
      </w:r>
      <w:r w:rsidR="00192F3A">
        <w:t xml:space="preserve"> an MSE of </w:t>
      </w:r>
      <w:r w:rsidR="00926059">
        <w:t>6</w:t>
      </w:r>
      <w:r w:rsidR="00635A9F">
        <w:t xml:space="preserve"> for high-income countries</w:t>
      </w:r>
      <w:r w:rsidR="003B3978">
        <w:t>.</w:t>
      </w:r>
      <w:r w:rsidR="00D92DDF">
        <w:t xml:space="preserve"> </w:t>
      </w:r>
      <w:r w:rsidR="003B3978">
        <w:t>The</w:t>
      </w:r>
      <w:r w:rsidR="00D92DDF">
        <w:t xml:space="preserve"> highest standard deviation in MSE </w:t>
      </w:r>
      <w:r w:rsidR="003B3978">
        <w:t xml:space="preserve">was </w:t>
      </w:r>
      <w:r w:rsidR="00D92DDF">
        <w:t>observed for</w:t>
      </w:r>
      <w:r w:rsidR="003B3978">
        <w:t xml:space="preserve"> </w:t>
      </w:r>
      <w:r w:rsidR="00D92DDF">
        <w:t>low-income countr</w:t>
      </w:r>
      <w:r w:rsidR="0022594C">
        <w:t xml:space="preserve">ies. </w:t>
      </w:r>
      <w:r w:rsidR="00D92DDF">
        <w:t>The largest difference in MSE bet</w:t>
      </w:r>
      <w:r w:rsidR="00B10F2A">
        <w:t>w</w:t>
      </w:r>
      <w:r w:rsidR="00D92DDF">
        <w:t xml:space="preserve">een consecutive income levels occurred between low-income and lower-middle income </w:t>
      </w:r>
      <w:r w:rsidR="004A7C61">
        <w:t>countries</w:t>
      </w:r>
      <w:r w:rsidR="00D92DDF">
        <w:t xml:space="preserve"> (</w:t>
      </w:r>
      <w:r w:rsidR="00B10F2A">
        <w:t>62,133 to 356).</w:t>
      </w:r>
      <w:r w:rsidR="00D92DDF">
        <w:t xml:space="preserve"> </w:t>
      </w:r>
    </w:p>
    <w:p w:rsidRPr="00803CD9" w:rsidR="004A7C61" w:rsidP="00803CD9" w:rsidRDefault="004A7C61" w14:paraId="4C6D472D" w14:textId="77777777">
      <w:pPr>
        <w:jc w:val="both"/>
        <w:rPr>
          <w:rFonts w:ascii="Arial" w:hAnsi="Arial" w:cs="Arial"/>
          <w:color w:val="000000"/>
          <w:sz w:val="18"/>
          <w:szCs w:val="18"/>
        </w:rPr>
      </w:pPr>
    </w:p>
    <w:p w:rsidR="00803CD9" w:rsidP="00803CD9" w:rsidRDefault="00902002" w14:paraId="2AA0AC07" w14:textId="49690C39">
      <w:pPr>
        <w:jc w:val="center"/>
      </w:pPr>
      <w:r>
        <w:rPr>
          <w:noProof/>
          <w14:ligatures w14:val="standardContextual"/>
        </w:rPr>
        <mc:AlternateContent>
          <mc:Choice Requires="wps">
            <w:drawing>
              <wp:anchor distT="0" distB="0" distL="114300" distR="114300" simplePos="0" relativeHeight="251658278" behindDoc="0" locked="0" layoutInCell="1" allowOverlap="1" wp14:anchorId="0A170F8C" wp14:editId="78739039">
                <wp:simplePos x="0" y="0"/>
                <wp:positionH relativeFrom="column">
                  <wp:posOffset>519772</wp:posOffset>
                </wp:positionH>
                <wp:positionV relativeFrom="paragraph">
                  <wp:posOffset>85090</wp:posOffset>
                </wp:positionV>
                <wp:extent cx="337820" cy="322580"/>
                <wp:effectExtent l="0" t="0" r="0" b="0"/>
                <wp:wrapNone/>
                <wp:docPr id="14693173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12B4" w:rsidP="00D812B4" w:rsidRDefault="00D812B4" w14:paraId="52B3480B"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914ADD">
              <v:shape id="_x0000_s1072" style="position:absolute;left:0;text-align:left;margin-left:40.95pt;margin-top:6.7pt;width:26.6pt;height:25.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" w14:anchorId="0A170F8C">
                <v:textbox>
                  <w:txbxContent>
                    <w:p w:rsidR="00D812B4" w:rsidP="00D812B4" w:rsidRDefault="00D812B4" w14:paraId="28813CF1" w14:textId="77777777">
                      <w:r>
                        <w:t>a)</w:t>
                      </w:r>
                    </w:p>
                  </w:txbxContent>
                </v:textbox>
              </v:shape>
            </w:pict>
          </mc:Fallback>
        </mc:AlternateContent>
      </w:r>
      <w:r w:rsidRPr="00A97F6E" w:rsidR="00A97F6E">
        <w:rPr>
          <w:noProof/>
        </w:rPr>
        <w:drawing>
          <wp:inline distT="0" distB="0" distL="0" distR="0" wp14:anchorId="7F65BB35" wp14:editId="791F3677">
            <wp:extent cx="3678702" cy="2367312"/>
            <wp:effectExtent l="0" t="0" r="4445" b="0"/>
            <wp:docPr id="186802472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24723" name="Picture 1" descr="A graph of different colored bars&#10;&#10;AI-generated content may be incorrect."/>
                    <pic:cNvPicPr/>
                  </pic:nvPicPr>
                  <pic:blipFill>
                    <a:blip r:embed="rId60"/>
                    <a:stretch>
                      <a:fillRect/>
                    </a:stretch>
                  </pic:blipFill>
                  <pic:spPr>
                    <a:xfrm>
                      <a:off x="0" y="0"/>
                      <a:ext cx="3678702" cy="2367312"/>
                    </a:xfrm>
                    <a:prstGeom prst="rect">
                      <a:avLst/>
                    </a:prstGeom>
                  </pic:spPr>
                </pic:pic>
              </a:graphicData>
            </a:graphic>
          </wp:inline>
        </w:drawing>
      </w:r>
    </w:p>
    <w:p w:rsidR="00D812B4" w:rsidP="00D812B4" w:rsidRDefault="00400BB6" w14:paraId="5CF7B3FB" w14:textId="568BE7B3">
      <w:pPr>
        <w:jc w:val="center"/>
      </w:pPr>
      <w:r>
        <w:rPr>
          <w:noProof/>
          <w14:ligatures w14:val="standardContextual"/>
        </w:rPr>
        <mc:AlternateContent>
          <mc:Choice Requires="wps">
            <w:drawing>
              <wp:anchor distT="0" distB="0" distL="114300" distR="114300" simplePos="0" relativeHeight="251658279" behindDoc="0" locked="0" layoutInCell="1" allowOverlap="1" wp14:anchorId="74CAF0B3" wp14:editId="073C4055">
                <wp:simplePos x="0" y="0"/>
                <wp:positionH relativeFrom="column">
                  <wp:posOffset>646892</wp:posOffset>
                </wp:positionH>
                <wp:positionV relativeFrom="paragraph">
                  <wp:posOffset>80241</wp:posOffset>
                </wp:positionV>
                <wp:extent cx="337820" cy="322580"/>
                <wp:effectExtent l="0" t="0" r="0" b="0"/>
                <wp:wrapNone/>
                <wp:docPr id="118402754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12B4" w:rsidP="00D812B4" w:rsidRDefault="00D812B4" w14:paraId="31203928" w14:textId="738D901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DFC440">
              <v:shape id="_x0000_s1073" style="position:absolute;left:0;text-align:left;margin-left:50.95pt;margin-top:6.3pt;width:26.6pt;height:25.4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" w14:anchorId="74CAF0B3">
                <v:textbox>
                  <w:txbxContent>
                    <w:p w:rsidR="00D812B4" w:rsidP="00D812B4" w:rsidRDefault="00D812B4" w14:paraId="79092DE0" w14:textId="738D901D">
                      <w:r>
                        <w:t>b)</w:t>
                      </w:r>
                    </w:p>
                  </w:txbxContent>
                </v:textbox>
              </v:shape>
            </w:pict>
          </mc:Fallback>
        </mc:AlternateContent>
      </w:r>
      <w:r w:rsidRPr="004117C6" w:rsidR="004117C6">
        <w:rPr>
          <w:noProof/>
        </w:rPr>
        <w:drawing>
          <wp:inline distT="0" distB="0" distL="0" distR="0" wp14:anchorId="159B5E2D" wp14:editId="56FEEF32">
            <wp:extent cx="3842327" cy="2342601"/>
            <wp:effectExtent l="0" t="0" r="6350" b="0"/>
            <wp:docPr id="1607391945"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1945" name="Picture 1" descr="A graph of a bar graph&#10;&#10;AI-generated content may be incorrect."/>
                    <pic:cNvPicPr/>
                  </pic:nvPicPr>
                  <pic:blipFill>
                    <a:blip r:embed="rId61"/>
                    <a:stretch>
                      <a:fillRect/>
                    </a:stretch>
                  </pic:blipFill>
                  <pic:spPr>
                    <a:xfrm>
                      <a:off x="0" y="0"/>
                      <a:ext cx="3917513" cy="2388441"/>
                    </a:xfrm>
                    <a:prstGeom prst="rect">
                      <a:avLst/>
                    </a:prstGeom>
                  </pic:spPr>
                </pic:pic>
              </a:graphicData>
            </a:graphic>
          </wp:inline>
        </w:drawing>
      </w:r>
    </w:p>
    <w:p w:rsidRPr="00841C2F" w:rsidR="00577813" w:rsidP="00577813" w:rsidRDefault="00062762" w14:paraId="4BBE41C7" w14:textId="2A7677B2">
      <w:pPr>
        <w:jc w:val="both"/>
        <w:rPr>
          <w:sz w:val="22"/>
          <w:szCs w:val="22"/>
          <w:lang w:eastAsia="en-US"/>
        </w:rPr>
      </w:pPr>
      <w:r w:rsidRPr="00F35CCB">
        <w:rPr>
          <w:b/>
          <w:bCs/>
          <w:sz w:val="22"/>
          <w:szCs w:val="22"/>
          <w:lang w:eastAsia="en-US"/>
        </w:rPr>
        <w:t>Figure 3</w:t>
      </w:r>
      <w:r w:rsidR="00150CF5">
        <w:rPr>
          <w:b/>
          <w:bCs/>
          <w:sz w:val="22"/>
          <w:szCs w:val="22"/>
          <w:lang w:eastAsia="en-US"/>
        </w:rPr>
        <w:t>4</w:t>
      </w:r>
      <w:r w:rsidRPr="00F35CCB">
        <w:rPr>
          <w:b/>
          <w:bCs/>
          <w:sz w:val="22"/>
          <w:szCs w:val="22"/>
          <w:lang w:eastAsia="en-US"/>
        </w:rPr>
        <w:t>:</w:t>
      </w:r>
      <w:r w:rsidRPr="00F35CCB">
        <w:rPr>
          <w:sz w:val="22"/>
          <w:szCs w:val="22"/>
          <w:lang w:eastAsia="en-US"/>
        </w:rPr>
        <w:t xml:space="preserve"> </w:t>
      </w:r>
      <w:r w:rsidRPr="00F35CCB" w:rsidR="006F58D9">
        <w:rPr>
          <w:sz w:val="22"/>
          <w:szCs w:val="22"/>
          <w:lang w:eastAsia="en-US"/>
        </w:rPr>
        <w:t xml:space="preserve">a) </w:t>
      </w:r>
      <w:r w:rsidRPr="00F35CCB" w:rsidR="009A01EF">
        <w:rPr>
          <w:sz w:val="22"/>
          <w:szCs w:val="22"/>
          <w:lang w:eastAsia="en-US"/>
        </w:rPr>
        <w:t>M</w:t>
      </w:r>
      <w:r w:rsidRPr="00F35CCB" w:rsidR="006F58D9">
        <w:rPr>
          <w:sz w:val="22"/>
          <w:szCs w:val="22"/>
          <w:lang w:eastAsia="en-US"/>
        </w:rPr>
        <w:t>ean relative error</w:t>
      </w:r>
      <w:r w:rsidRPr="00F35CCB" w:rsidR="00D812B4">
        <w:rPr>
          <w:sz w:val="22"/>
          <w:szCs w:val="22"/>
          <w:lang w:eastAsia="en-US"/>
        </w:rPr>
        <w:t xml:space="preserve"> </w:t>
      </w:r>
      <w:r w:rsidRPr="00F35CCB" w:rsidR="009C3B4C">
        <w:rPr>
          <w:sz w:val="22"/>
          <w:szCs w:val="22"/>
          <w:lang w:eastAsia="en-US"/>
        </w:rPr>
        <w:t>and b) mean</w:t>
      </w:r>
      <w:r w:rsidRPr="00F35CCB" w:rsidR="00C44362">
        <w:rPr>
          <w:sz w:val="22"/>
          <w:szCs w:val="22"/>
          <w:lang w:eastAsia="en-US"/>
        </w:rPr>
        <w:t>-</w:t>
      </w:r>
      <w:r w:rsidRPr="00F35CCB" w:rsidR="009C3B4C">
        <w:rPr>
          <w:sz w:val="22"/>
          <w:szCs w:val="22"/>
          <w:lang w:eastAsia="en-US"/>
        </w:rPr>
        <w:t>squared error</w:t>
      </w:r>
      <w:r w:rsidRPr="00F35CCB">
        <w:rPr>
          <w:sz w:val="22"/>
          <w:szCs w:val="22"/>
          <w:lang w:eastAsia="en-US"/>
        </w:rPr>
        <w:t xml:space="preserve"> </w:t>
      </w:r>
      <w:r w:rsidR="005F4D84">
        <w:rPr>
          <w:sz w:val="22"/>
          <w:szCs w:val="22"/>
          <w:lang w:eastAsia="en-US"/>
        </w:rPr>
        <w:t xml:space="preserve">(log scale) </w:t>
      </w:r>
      <w:r w:rsidR="000F112E">
        <w:rPr>
          <w:sz w:val="22"/>
          <w:szCs w:val="22"/>
          <w:lang w:eastAsia="en-US"/>
        </w:rPr>
        <w:t>for i</w:t>
      </w:r>
      <w:r w:rsidRPr="00F35CCB" w:rsidR="009A01EF">
        <w:rPr>
          <w:sz w:val="22"/>
          <w:szCs w:val="22"/>
          <w:lang w:eastAsia="en-US"/>
        </w:rPr>
        <w:t xml:space="preserve">ncome-level specific MMR </w:t>
      </w:r>
      <w:r w:rsidR="00BD62EE">
        <w:rPr>
          <w:sz w:val="22"/>
          <w:szCs w:val="22"/>
          <w:lang w:eastAsia="en-US"/>
        </w:rPr>
        <w:t>estimates</w:t>
      </w:r>
      <w:r w:rsidRPr="00F35CCB" w:rsidR="009A01EF">
        <w:rPr>
          <w:sz w:val="22"/>
          <w:szCs w:val="22"/>
          <w:lang w:eastAsia="en-US"/>
        </w:rPr>
        <w:t xml:space="preserve"> from</w:t>
      </w:r>
      <w:r w:rsidRPr="00F35CCB">
        <w:rPr>
          <w:sz w:val="22"/>
          <w:szCs w:val="22"/>
          <w:lang w:eastAsia="en-US"/>
        </w:rPr>
        <w:t xml:space="preserve"> the </w:t>
      </w:r>
      <w:r w:rsidR="00043247">
        <w:rPr>
          <w:sz w:val="22"/>
          <w:szCs w:val="22"/>
          <w:lang w:eastAsia="en-US"/>
        </w:rPr>
        <w:t>Random Forest Stacking Ensemble</w:t>
      </w:r>
      <w:r w:rsidRPr="00F35CCB" w:rsidR="009A01EF">
        <w:rPr>
          <w:sz w:val="22"/>
          <w:szCs w:val="22"/>
          <w:lang w:eastAsia="en-US"/>
        </w:rPr>
        <w:t xml:space="preserve"> </w:t>
      </w:r>
      <w:r w:rsidR="00BD62EE">
        <w:rPr>
          <w:sz w:val="22"/>
          <w:szCs w:val="22"/>
          <w:lang w:eastAsia="en-US"/>
        </w:rPr>
        <w:t>used</w:t>
      </w:r>
      <w:r w:rsidRPr="00F35CCB" w:rsidR="006F58D9">
        <w:rPr>
          <w:sz w:val="22"/>
          <w:szCs w:val="22"/>
          <w:lang w:eastAsia="en-US"/>
        </w:rPr>
        <w:t xml:space="preserve"> for country-level prediction</w:t>
      </w:r>
      <w:r w:rsidRPr="00F35CCB" w:rsidR="003E79EF">
        <w:rPr>
          <w:sz w:val="22"/>
          <w:szCs w:val="22"/>
          <w:lang w:eastAsia="en-US"/>
        </w:rPr>
        <w:t xml:space="preserve">. </w:t>
      </w:r>
      <w:r w:rsidRPr="00F35CCB" w:rsidR="00043247">
        <w:rPr>
          <w:sz w:val="22"/>
          <w:szCs w:val="22"/>
          <w:lang w:eastAsia="en-US"/>
        </w:rPr>
        <w:t xml:space="preserve">MRE was given for </w:t>
      </w:r>
      <w:r w:rsidR="00BD62EE">
        <w:rPr>
          <w:sz w:val="22"/>
          <w:szCs w:val="22"/>
          <w:lang w:eastAsia="en-US"/>
        </w:rPr>
        <w:t>its</w:t>
      </w:r>
      <w:r w:rsidRPr="00F35CCB" w:rsidR="00043247">
        <w:rPr>
          <w:sz w:val="22"/>
          <w:szCs w:val="22"/>
          <w:lang w:eastAsia="en-US"/>
        </w:rPr>
        <w:t xml:space="preserve"> performance on the train, validation, and test sets</w:t>
      </w:r>
      <w:r w:rsidR="00043247">
        <w:rPr>
          <w:sz w:val="22"/>
          <w:szCs w:val="22"/>
          <w:lang w:eastAsia="en-US"/>
        </w:rPr>
        <w:t>.</w:t>
      </w:r>
      <w:r w:rsidRPr="00F35CCB" w:rsidR="00043247">
        <w:rPr>
          <w:sz w:val="22"/>
          <w:szCs w:val="22"/>
          <w:lang w:eastAsia="en-US"/>
        </w:rPr>
        <w:t xml:space="preserve"> MSE was only given for the test set.</w:t>
      </w:r>
    </w:p>
    <w:p w:rsidRPr="00841C2F" w:rsidR="00D42732" w:rsidP="00577813" w:rsidRDefault="00D42732" w14:paraId="13F2769F" w14:textId="77777777">
      <w:pPr>
        <w:jc w:val="both"/>
        <w:rPr>
          <w:sz w:val="22"/>
          <w:szCs w:val="22"/>
          <w:lang w:eastAsia="en-US"/>
        </w:rPr>
      </w:pPr>
    </w:p>
    <w:p w:rsidR="00B10F2A" w:rsidP="00B10F2A" w:rsidRDefault="00B10F2A" w14:paraId="072B3333" w14:textId="0AF99950">
      <w:pPr>
        <w:pStyle w:val="Heading5"/>
      </w:pPr>
      <w:r>
        <w:t>5.</w:t>
      </w:r>
      <w:r w:rsidR="004C19CC">
        <w:t>7</w:t>
      </w:r>
      <w:r>
        <w:t>12: Forecasting</w:t>
      </w:r>
    </w:p>
    <w:p w:rsidR="00062762" w:rsidP="00F2205D" w:rsidRDefault="00902002" w14:paraId="30829D81" w14:textId="6AC2EB9B">
      <w:pPr>
        <w:jc w:val="both"/>
      </w:pPr>
      <w:r>
        <w:t xml:space="preserve">The </w:t>
      </w:r>
      <w:r w:rsidR="004A7C61">
        <w:t>MRE</w:t>
      </w:r>
      <w:r>
        <w:t xml:space="preserve"> of the </w:t>
      </w:r>
      <w:r w:rsidR="00BD02A0">
        <w:t>RFSE</w:t>
      </w:r>
      <w:r>
        <w:t xml:space="preserve"> </w:t>
      </w:r>
      <w:r w:rsidR="0053267B">
        <w:t>trained to forecast MMR increased as income level increased</w:t>
      </w:r>
      <w:r w:rsidR="00B931F1">
        <w:t xml:space="preserve"> from lower</w:t>
      </w:r>
      <w:r w:rsidR="00896DA2">
        <w:t xml:space="preserve"> middle to high</w:t>
      </w:r>
      <w:r w:rsidR="0053267B">
        <w:t>. (Figure 3</w:t>
      </w:r>
      <w:r w:rsidR="00150CF5">
        <w:t>5</w:t>
      </w:r>
      <w:r w:rsidR="0053267B">
        <w:t>a).</w:t>
      </w:r>
      <w:r w:rsidR="00F75D21">
        <w:t xml:space="preserve"> </w:t>
      </w:r>
      <w:r w:rsidR="00D804C6">
        <w:t>For instance,</w:t>
      </w:r>
      <w:r w:rsidR="00CF7E8A">
        <w:t xml:space="preserve"> the RFSE had an MMR of 0.25</w:t>
      </w:r>
      <w:r w:rsidR="00F75D21">
        <w:t xml:space="preserve"> </w:t>
      </w:r>
      <w:r w:rsidR="00CF7E8A">
        <w:t>for low</w:t>
      </w:r>
      <w:r w:rsidR="00896DA2">
        <w:t xml:space="preserve">er-middle </w:t>
      </w:r>
      <w:r w:rsidR="00CF7E8A">
        <w:t>income</w:t>
      </w:r>
      <w:r>
        <w:t xml:space="preserve"> </w:t>
      </w:r>
      <w:r w:rsidR="00CF7E8A">
        <w:t>countries</w:t>
      </w:r>
      <w:r w:rsidR="00D804C6">
        <w:t xml:space="preserve"> versus</w:t>
      </w:r>
      <w:r w:rsidR="00CF7E8A">
        <w:t xml:space="preserve"> </w:t>
      </w:r>
      <w:r w:rsidR="00F2205D">
        <w:t xml:space="preserve">an MRE of 0.47 for high-income countries. </w:t>
      </w:r>
      <w:r w:rsidR="00F23BC3">
        <w:t>In contrast</w:t>
      </w:r>
      <w:r w:rsidR="00896DA2">
        <w:t xml:space="preserve"> to this trend, the RFSE had a test MRE of 0.25 for both</w:t>
      </w:r>
      <w:r w:rsidR="00B931F1">
        <w:t xml:space="preserve"> low and lower-middle</w:t>
      </w:r>
      <w:r w:rsidR="00896DA2">
        <w:t xml:space="preserve"> income countries.</w:t>
      </w:r>
      <w:r w:rsidR="00B931F1">
        <w:t xml:space="preserve"> </w:t>
      </w:r>
      <w:r w:rsidR="00156F71">
        <w:t xml:space="preserve">The train and validation errors also increased </w:t>
      </w:r>
      <w:r w:rsidR="00B01E5D">
        <w:t>as income level increased from lower middle to high.</w:t>
      </w:r>
      <w:r w:rsidR="00156F71">
        <w:t xml:space="preserve"> </w:t>
      </w:r>
      <w:r w:rsidR="00B46B84">
        <w:t xml:space="preserve">The RFSE’s MRE had a large standard deviation for its validation and test sets, with the </w:t>
      </w:r>
      <w:r w:rsidR="00DC6D6F">
        <w:t xml:space="preserve">large validation deviation </w:t>
      </w:r>
      <w:r w:rsidR="00B46B84">
        <w:t xml:space="preserve">indicating </w:t>
      </w:r>
      <w:r w:rsidR="00F23BC3">
        <w:t>considerable</w:t>
      </w:r>
      <w:r w:rsidR="00B46B84">
        <w:t xml:space="preserve"> differences between cross-validation folds. </w:t>
      </w:r>
      <w:r w:rsidR="00F2205D">
        <w:t>Generally, train and validation error</w:t>
      </w:r>
      <w:r w:rsidR="003B53F2">
        <w:t>s</w:t>
      </w:r>
      <w:r w:rsidR="00F2205D">
        <w:t xml:space="preserve"> </w:t>
      </w:r>
      <w:r w:rsidR="00B01E5D">
        <w:t xml:space="preserve">for the same income level </w:t>
      </w:r>
      <w:r w:rsidR="00F2205D">
        <w:t xml:space="preserve">were similar, with test error always being </w:t>
      </w:r>
      <w:r w:rsidR="0032114F">
        <w:t>at least 0.2 greater than train error.</w:t>
      </w:r>
      <w:r w:rsidR="00432280">
        <w:t xml:space="preserve"> The low-income countries had the greatest difference</w:t>
      </w:r>
      <w:r w:rsidR="00222200">
        <w:t xml:space="preserve"> (0.02)</w:t>
      </w:r>
      <w:r w:rsidR="00432280">
        <w:t xml:space="preserve"> between train and validation MRE </w:t>
      </w:r>
      <w:r w:rsidR="00222200">
        <w:t>of any income level.</w:t>
      </w:r>
    </w:p>
    <w:p w:rsidR="00896DA2" w:rsidP="00F2205D" w:rsidRDefault="00896DA2" w14:paraId="08EE3E92" w14:textId="77777777">
      <w:pPr>
        <w:jc w:val="both"/>
      </w:pPr>
    </w:p>
    <w:p w:rsidRPr="00400BB6" w:rsidR="00400BB6" w:rsidP="00400BB6" w:rsidRDefault="00896DA2" w14:paraId="7D2EC437" w14:textId="670A6CC9">
      <w:pPr>
        <w:jc w:val="both"/>
      </w:pPr>
      <w:r>
        <w:t>Test MSE decreased uniformly as income level increased</w:t>
      </w:r>
      <w:r w:rsidR="003F5C5A">
        <w:t>, with decreases between income levels generally spanning an order of magnitude</w:t>
      </w:r>
      <w:r w:rsidR="00C77215">
        <w:t xml:space="preserve"> (Figure 3</w:t>
      </w:r>
      <w:r w:rsidR="00150CF5">
        <w:t>5</w:t>
      </w:r>
      <w:r w:rsidR="00C77215">
        <w:t>b)</w:t>
      </w:r>
      <w:r w:rsidR="003F5C5A">
        <w:t xml:space="preserve">. For instance, </w:t>
      </w:r>
      <w:r w:rsidR="0002359E">
        <w:t xml:space="preserve">the RFSE achieved a test MRE of 85 for high-income countries </w:t>
      </w:r>
      <w:r w:rsidR="00BD02A0">
        <w:t>versus</w:t>
      </w:r>
      <w:r w:rsidR="0002359E">
        <w:t xml:space="preserve"> 88,585 for low-income countries.</w:t>
      </w:r>
    </w:p>
    <w:p w:rsidRPr="00400BB6" w:rsidR="00561939" w:rsidP="00400BB6" w:rsidRDefault="00561939" w14:paraId="45728925" w14:textId="77777777">
      <w:pPr>
        <w:jc w:val="both"/>
      </w:pPr>
    </w:p>
    <w:p w:rsidR="00400BB6" w:rsidP="00400BB6" w:rsidRDefault="00400BB6" w14:paraId="290E9BB2" w14:textId="08A79680">
      <w:pPr>
        <w:jc w:val="center"/>
      </w:pPr>
      <w:r>
        <w:rPr>
          <w:noProof/>
          <w14:ligatures w14:val="standardContextual"/>
        </w:rPr>
        <mc:AlternateContent>
          <mc:Choice Requires="wps">
            <w:drawing>
              <wp:anchor distT="0" distB="0" distL="114300" distR="114300" simplePos="0" relativeHeight="251658280" behindDoc="0" locked="0" layoutInCell="1" allowOverlap="1" wp14:anchorId="1E43EE7B" wp14:editId="4293E3C6">
                <wp:simplePos x="0" y="0"/>
                <wp:positionH relativeFrom="column">
                  <wp:posOffset>706609</wp:posOffset>
                </wp:positionH>
                <wp:positionV relativeFrom="paragraph">
                  <wp:posOffset>45085</wp:posOffset>
                </wp:positionV>
                <wp:extent cx="337820" cy="322580"/>
                <wp:effectExtent l="0" t="0" r="0" b="0"/>
                <wp:wrapNone/>
                <wp:docPr id="113347672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12B4" w:rsidP="00D812B4" w:rsidRDefault="00D812B4" w14:paraId="400ECCB7"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06A0B7">
              <v:shape id="_x0000_s1074" style="position:absolute;left:0;text-align:left;margin-left:55.65pt;margin-top:3.55pt;width:26.6pt;height:25.4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" w14:anchorId="1E43EE7B">
                <v:textbox>
                  <w:txbxContent>
                    <w:p w:rsidR="00D812B4" w:rsidP="00D812B4" w:rsidRDefault="00D812B4" w14:paraId="05AEFB63" w14:textId="77777777">
                      <w:r>
                        <w:t>a)</w:t>
                      </w:r>
                    </w:p>
                  </w:txbxContent>
                </v:textbox>
              </v:shape>
            </w:pict>
          </mc:Fallback>
        </mc:AlternateContent>
      </w:r>
      <w:r w:rsidRPr="00E45E68" w:rsidR="00E45E68">
        <w:rPr>
          <w:noProof/>
        </w:rPr>
        <w:drawing>
          <wp:inline distT="0" distB="0" distL="0" distR="0" wp14:anchorId="7117BFB4" wp14:editId="32635A1B">
            <wp:extent cx="3738111" cy="2433711"/>
            <wp:effectExtent l="0" t="0" r="0" b="5080"/>
            <wp:docPr id="5894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51427" name=""/>
                    <pic:cNvPicPr/>
                  </pic:nvPicPr>
                  <pic:blipFill>
                    <a:blip r:embed="rId62"/>
                    <a:stretch>
                      <a:fillRect/>
                    </a:stretch>
                  </pic:blipFill>
                  <pic:spPr>
                    <a:xfrm>
                      <a:off x="0" y="0"/>
                      <a:ext cx="3834748" cy="2496627"/>
                    </a:xfrm>
                    <a:prstGeom prst="rect">
                      <a:avLst/>
                    </a:prstGeom>
                  </pic:spPr>
                </pic:pic>
              </a:graphicData>
            </a:graphic>
          </wp:inline>
        </w:drawing>
      </w:r>
    </w:p>
    <w:p w:rsidR="00E45E68" w:rsidP="00D812B4" w:rsidRDefault="00400BB6" w14:paraId="515741A8" w14:textId="20456AD8">
      <w:pPr>
        <w:jc w:val="center"/>
      </w:pPr>
      <w:r>
        <w:rPr>
          <w:noProof/>
          <w14:ligatures w14:val="standardContextual"/>
        </w:rPr>
        <mc:AlternateContent>
          <mc:Choice Requires="wps">
            <w:drawing>
              <wp:anchor distT="0" distB="0" distL="114300" distR="114300" simplePos="0" relativeHeight="251658281" behindDoc="0" locked="0" layoutInCell="1" allowOverlap="1" wp14:anchorId="03CFC8D6" wp14:editId="2999CE37">
                <wp:simplePos x="0" y="0"/>
                <wp:positionH relativeFrom="column">
                  <wp:posOffset>760925</wp:posOffset>
                </wp:positionH>
                <wp:positionV relativeFrom="paragraph">
                  <wp:posOffset>84455</wp:posOffset>
                </wp:positionV>
                <wp:extent cx="337820" cy="322580"/>
                <wp:effectExtent l="0" t="0" r="0" b="0"/>
                <wp:wrapNone/>
                <wp:docPr id="189596478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812B4" w:rsidP="00D812B4" w:rsidRDefault="00D812B4" w14:paraId="0ACF7CD9" w14:textId="4712BCC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58651E">
              <v:shape id="_x0000_s1075" style="position:absolute;left:0;text-align:left;margin-left:59.9pt;margin-top:6.65pt;width:26.6pt;height:25.4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" w14:anchorId="03CFC8D6">
                <v:textbox>
                  <w:txbxContent>
                    <w:p w:rsidR="00D812B4" w:rsidP="00D812B4" w:rsidRDefault="00D812B4" w14:paraId="51244066" w14:textId="4712BCCB">
                      <w:r>
                        <w:t>b)</w:t>
                      </w:r>
                    </w:p>
                  </w:txbxContent>
                </v:textbox>
              </v:shape>
            </w:pict>
          </mc:Fallback>
        </mc:AlternateContent>
      </w:r>
      <w:r w:rsidRPr="00A51FBD" w:rsidR="00A51FBD">
        <w:rPr>
          <w:noProof/>
        </w:rPr>
        <w:drawing>
          <wp:inline distT="0" distB="0" distL="0" distR="0" wp14:anchorId="1ED77B06" wp14:editId="72F988B8">
            <wp:extent cx="3541828" cy="2159391"/>
            <wp:effectExtent l="0" t="0" r="1905" b="0"/>
            <wp:docPr id="37180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6443" name=""/>
                    <pic:cNvPicPr/>
                  </pic:nvPicPr>
                  <pic:blipFill>
                    <a:blip r:embed="rId63"/>
                    <a:stretch>
                      <a:fillRect/>
                    </a:stretch>
                  </pic:blipFill>
                  <pic:spPr>
                    <a:xfrm>
                      <a:off x="0" y="0"/>
                      <a:ext cx="3613805" cy="2203274"/>
                    </a:xfrm>
                    <a:prstGeom prst="rect">
                      <a:avLst/>
                    </a:prstGeom>
                  </pic:spPr>
                </pic:pic>
              </a:graphicData>
            </a:graphic>
          </wp:inline>
        </w:drawing>
      </w:r>
    </w:p>
    <w:p w:rsidRPr="00F35CCB" w:rsidR="00D812B4" w:rsidP="00D812B4" w:rsidRDefault="00D812B4" w14:paraId="6F3EFDA1" w14:textId="0BD19C11">
      <w:pPr>
        <w:jc w:val="both"/>
        <w:rPr>
          <w:sz w:val="22"/>
          <w:szCs w:val="22"/>
          <w:lang w:eastAsia="en-US"/>
        </w:rPr>
      </w:pPr>
      <w:r w:rsidRPr="00F35CCB">
        <w:rPr>
          <w:b/>
          <w:bCs/>
          <w:sz w:val="22"/>
          <w:szCs w:val="22"/>
          <w:lang w:eastAsia="en-US"/>
        </w:rPr>
        <w:t>Figure 3</w:t>
      </w:r>
      <w:r w:rsidR="00150CF5">
        <w:rPr>
          <w:b/>
          <w:bCs/>
          <w:sz w:val="22"/>
          <w:szCs w:val="22"/>
          <w:lang w:eastAsia="en-US"/>
        </w:rPr>
        <w:t>5</w:t>
      </w:r>
      <w:r w:rsidRPr="00F35CCB">
        <w:rPr>
          <w:b/>
          <w:bCs/>
          <w:sz w:val="22"/>
          <w:szCs w:val="22"/>
          <w:lang w:eastAsia="en-US"/>
        </w:rPr>
        <w:t>:</w:t>
      </w:r>
      <w:r w:rsidRPr="00F35CCB">
        <w:rPr>
          <w:sz w:val="22"/>
          <w:szCs w:val="22"/>
          <w:lang w:eastAsia="en-US"/>
        </w:rPr>
        <w:t xml:space="preserve"> a) Mean relative error and b) mean</w:t>
      </w:r>
      <w:r w:rsidRPr="00F35CCB" w:rsidR="00C44362">
        <w:rPr>
          <w:sz w:val="22"/>
          <w:szCs w:val="22"/>
          <w:lang w:eastAsia="en-US"/>
        </w:rPr>
        <w:t>-</w:t>
      </w:r>
      <w:r w:rsidRPr="00F35CCB">
        <w:rPr>
          <w:sz w:val="22"/>
          <w:szCs w:val="22"/>
          <w:lang w:eastAsia="en-US"/>
        </w:rPr>
        <w:t>squared error (</w:t>
      </w:r>
      <w:r w:rsidR="00954DDC">
        <w:rPr>
          <w:sz w:val="22"/>
          <w:szCs w:val="22"/>
          <w:lang w:eastAsia="en-US"/>
        </w:rPr>
        <w:t>log-scale</w:t>
      </w:r>
      <w:r w:rsidRPr="00F35CCB">
        <w:rPr>
          <w:sz w:val="22"/>
          <w:szCs w:val="22"/>
          <w:lang w:eastAsia="en-US"/>
        </w:rPr>
        <w:t xml:space="preserve">) for income-level specific MMR predictions from the </w:t>
      </w:r>
      <w:r w:rsidRPr="00F35CCB" w:rsidR="00794A9E">
        <w:rPr>
          <w:sz w:val="22"/>
          <w:szCs w:val="22"/>
          <w:lang w:eastAsia="en-US"/>
        </w:rPr>
        <w:t>R</w:t>
      </w:r>
      <w:r w:rsidR="00794A9E">
        <w:rPr>
          <w:sz w:val="22"/>
          <w:szCs w:val="22"/>
          <w:lang w:eastAsia="en-US"/>
        </w:rPr>
        <w:t xml:space="preserve">andom </w:t>
      </w:r>
      <w:r w:rsidRPr="00F35CCB" w:rsidR="00794A9E">
        <w:rPr>
          <w:sz w:val="22"/>
          <w:szCs w:val="22"/>
          <w:lang w:eastAsia="en-US"/>
        </w:rPr>
        <w:t>F</w:t>
      </w:r>
      <w:r w:rsidR="00794A9E">
        <w:rPr>
          <w:sz w:val="22"/>
          <w:szCs w:val="22"/>
          <w:lang w:eastAsia="en-US"/>
        </w:rPr>
        <w:t xml:space="preserve">orest </w:t>
      </w:r>
      <w:r w:rsidRPr="00F35CCB" w:rsidR="00794A9E">
        <w:rPr>
          <w:sz w:val="22"/>
          <w:szCs w:val="22"/>
          <w:lang w:eastAsia="en-US"/>
        </w:rPr>
        <w:t>S</w:t>
      </w:r>
      <w:r w:rsidR="00794A9E">
        <w:rPr>
          <w:sz w:val="22"/>
          <w:szCs w:val="22"/>
          <w:lang w:eastAsia="en-US"/>
        </w:rPr>
        <w:t xml:space="preserve">tacking </w:t>
      </w:r>
      <w:r w:rsidRPr="00F35CCB" w:rsidR="00794A9E">
        <w:rPr>
          <w:sz w:val="22"/>
          <w:szCs w:val="22"/>
          <w:lang w:eastAsia="en-US"/>
        </w:rPr>
        <w:t>E</w:t>
      </w:r>
      <w:r w:rsidR="00794A9E">
        <w:rPr>
          <w:sz w:val="22"/>
          <w:szCs w:val="22"/>
          <w:lang w:eastAsia="en-US"/>
        </w:rPr>
        <w:t>nsemble</w:t>
      </w:r>
      <w:r w:rsidRPr="00F35CCB" w:rsidR="00794A9E">
        <w:rPr>
          <w:sz w:val="22"/>
          <w:szCs w:val="22"/>
          <w:lang w:eastAsia="en-US"/>
        </w:rPr>
        <w:t xml:space="preserve"> </w:t>
      </w:r>
      <w:r w:rsidRPr="00F35CCB">
        <w:rPr>
          <w:sz w:val="22"/>
          <w:szCs w:val="22"/>
          <w:lang w:eastAsia="en-US"/>
        </w:rPr>
        <w:t xml:space="preserve">trained to perform forecasting. MRE was given for the </w:t>
      </w:r>
      <w:r w:rsidR="00794A9E">
        <w:rPr>
          <w:sz w:val="22"/>
          <w:szCs w:val="22"/>
          <w:lang w:eastAsia="en-US"/>
        </w:rPr>
        <w:t>RFSE’s</w:t>
      </w:r>
      <w:r w:rsidRPr="00F35CCB" w:rsidR="004A7C61">
        <w:rPr>
          <w:sz w:val="22"/>
          <w:szCs w:val="22"/>
          <w:lang w:eastAsia="en-US"/>
        </w:rPr>
        <w:t xml:space="preserve"> </w:t>
      </w:r>
      <w:r w:rsidRPr="00F35CCB">
        <w:rPr>
          <w:sz w:val="22"/>
          <w:szCs w:val="22"/>
          <w:lang w:eastAsia="en-US"/>
        </w:rPr>
        <w:t>performance on the train, validation, and test sets</w:t>
      </w:r>
      <w:r w:rsidR="00043247">
        <w:rPr>
          <w:sz w:val="22"/>
          <w:szCs w:val="22"/>
          <w:lang w:eastAsia="en-US"/>
        </w:rPr>
        <w:t>.</w:t>
      </w:r>
      <w:r w:rsidRPr="00F35CCB">
        <w:rPr>
          <w:sz w:val="22"/>
          <w:szCs w:val="22"/>
          <w:lang w:eastAsia="en-US"/>
        </w:rPr>
        <w:t xml:space="preserve"> MSE was only given for the test set. </w:t>
      </w:r>
    </w:p>
    <w:p w:rsidRPr="00A97C9B" w:rsidR="00D812B4" w:rsidP="00A97C9B" w:rsidRDefault="00D812B4" w14:paraId="46BD825D" w14:textId="77777777"/>
    <w:p w:rsidR="0070750D" w:rsidP="0070750D" w:rsidRDefault="0070750D" w14:paraId="3A592D6E" w14:textId="2AE4F140">
      <w:pPr>
        <w:pStyle w:val="Heading4"/>
      </w:pPr>
      <w:r>
        <w:t>5.</w:t>
      </w:r>
      <w:r w:rsidR="004C19CC">
        <w:t>7</w:t>
      </w:r>
      <w:r w:rsidR="00DF0D7C">
        <w:t>2</w:t>
      </w:r>
      <w:r>
        <w:t xml:space="preserve"> Uncertainty Analysis</w:t>
      </w:r>
      <w:r w:rsidR="0090055A">
        <w:t xml:space="preserve"> for </w:t>
      </w:r>
      <w:r w:rsidR="00170633">
        <w:t>the Random Forest Stacking Ensemble</w:t>
      </w:r>
    </w:p>
    <w:p w:rsidR="00C126AD" w:rsidP="002477C9" w:rsidRDefault="002477C9" w14:paraId="0A5BC40C" w14:textId="69BC4DB5">
      <w:pPr>
        <w:jc w:val="both"/>
      </w:pPr>
      <w:r>
        <w:t xml:space="preserve">To provide a measure of uncertainty about the MMR estimates from the Random Forest Stacking Ensemble, I computed the standard deviation among the MMR estimates of </w:t>
      </w:r>
      <w:r w:rsidR="00EA4A1E">
        <w:t>its</w:t>
      </w:r>
      <w:r>
        <w:t xml:space="preserve"> base estimators. The smaller the standard deviation, the greater the agreement, and thus the more certainty the stacking ensemble </w:t>
      </w:r>
      <w:r w:rsidR="00EA4A1E">
        <w:t>had</w:t>
      </w:r>
      <w:r>
        <w:t xml:space="preserve"> in its final estimat</w:t>
      </w:r>
      <w:r w:rsidR="00E77277">
        <w:t>e</w:t>
      </w:r>
      <w:r>
        <w:t xml:space="preserve">. </w:t>
      </w:r>
    </w:p>
    <w:p w:rsidR="002477C9" w:rsidP="002477C9" w:rsidRDefault="002477C9" w14:paraId="0D697EED" w14:textId="77777777">
      <w:pPr>
        <w:jc w:val="both"/>
      </w:pPr>
    </w:p>
    <w:p w:rsidR="002477C9" w:rsidP="002477C9" w:rsidRDefault="002477C9" w14:paraId="0F4BE658" w14:textId="1DE6218F">
      <w:pPr>
        <w:jc w:val="both"/>
      </w:pPr>
      <w:r>
        <w:t>As the ground truth MMR increase</w:t>
      </w:r>
      <w:r w:rsidR="00CC7B3B">
        <w:t>d</w:t>
      </w:r>
      <w:r>
        <w:t xml:space="preserve">, standard deviation among the base estimators </w:t>
      </w:r>
      <w:r w:rsidR="00E77277">
        <w:t>trained for country-level prediction also increased (Figure 3</w:t>
      </w:r>
      <w:r w:rsidR="00150CF5">
        <w:t>6</w:t>
      </w:r>
      <w:r w:rsidR="00470D62">
        <w:t>a</w:t>
      </w:r>
      <w:r w:rsidR="00E77277">
        <w:t>)</w:t>
      </w:r>
      <w:r w:rsidR="00470D62">
        <w:t xml:space="preserve">. </w:t>
      </w:r>
      <w:r w:rsidR="00CC7B3B">
        <w:t>F</w:t>
      </w:r>
      <w:r w:rsidR="00470D62">
        <w:t>or MMR estimates between 0 and 1</w:t>
      </w:r>
      <w:r w:rsidR="00CC7B3B">
        <w:t>5</w:t>
      </w:r>
      <w:r w:rsidR="00470D62">
        <w:t>0</w:t>
      </w:r>
      <w:r w:rsidR="00CC7B3B">
        <w:t>, standard deviation was generally less than 50</w:t>
      </w:r>
      <w:r w:rsidR="00891AB6">
        <w:t xml:space="preserve">. In contrast, </w:t>
      </w:r>
      <w:r w:rsidR="00C61A6D">
        <w:t xml:space="preserve">for ground truth MMRs between 300 and 1,050, </w:t>
      </w:r>
      <w:r w:rsidR="00891AB6">
        <w:t xml:space="preserve">base estimator predictions for </w:t>
      </w:r>
      <w:r w:rsidR="0067785A">
        <w:t xml:space="preserve">ranged from 50 to 350. For the extremely high ground </w:t>
      </w:r>
      <w:r w:rsidR="002720CB">
        <w:t xml:space="preserve">truth </w:t>
      </w:r>
      <w:r w:rsidR="0067785A">
        <w:t>MMR of 1</w:t>
      </w:r>
      <w:r w:rsidR="00A45B4B">
        <w:t>,</w:t>
      </w:r>
      <w:r w:rsidR="00F643D8">
        <w:t>7</w:t>
      </w:r>
      <w:r w:rsidR="00A45B4B">
        <w:t>63</w:t>
      </w:r>
      <w:r w:rsidR="0067785A">
        <w:t xml:space="preserve">, standard deviation among base estimators was </w:t>
      </w:r>
      <w:r w:rsidR="00A45B4B">
        <w:t xml:space="preserve">441. </w:t>
      </w:r>
    </w:p>
    <w:p w:rsidR="00F91317" w:rsidP="002477C9" w:rsidRDefault="00F91317" w14:paraId="3CC9ED4F" w14:textId="77777777">
      <w:pPr>
        <w:jc w:val="both"/>
      </w:pPr>
    </w:p>
    <w:p w:rsidR="00821E2F" w:rsidP="002477C9" w:rsidRDefault="00F91317" w14:paraId="6CD8F1B1" w14:textId="09308DD9">
      <w:pPr>
        <w:jc w:val="both"/>
      </w:pPr>
      <w:r>
        <w:t>Similarly, standard deviation among</w:t>
      </w:r>
      <w:r w:rsidR="00CE09E5">
        <w:t xml:space="preserve"> the</w:t>
      </w:r>
      <w:r>
        <w:t xml:space="preserve"> MMR predictions of base estimators trained to perform forecasting </w:t>
      </w:r>
      <w:r w:rsidR="0098330D">
        <w:t>increased</w:t>
      </w:r>
      <w:r w:rsidR="00CE09E5">
        <w:t xml:space="preserve"> (0 to 300)</w:t>
      </w:r>
      <w:r w:rsidR="0098330D">
        <w:t xml:space="preserve"> as the ground truth MMR increased</w:t>
      </w:r>
      <w:r w:rsidR="00CE09E5">
        <w:t xml:space="preserve"> (0 to 900)</w:t>
      </w:r>
      <w:r w:rsidR="008E2ABA">
        <w:t xml:space="preserve"> (Figure 3</w:t>
      </w:r>
      <w:r w:rsidR="00150CF5">
        <w:t>6</w:t>
      </w:r>
      <w:r w:rsidR="008E2ABA">
        <w:t>b)</w:t>
      </w:r>
      <w:r w:rsidR="0098330D">
        <w:t xml:space="preserve">. </w:t>
      </w:r>
      <w:r w:rsidR="002E783D">
        <w:t xml:space="preserve">However, a slight decrease in standard deviation was observed </w:t>
      </w:r>
      <w:r w:rsidR="00357AE3">
        <w:t>for ground truth MMR</w:t>
      </w:r>
      <w:r w:rsidR="00564BC4">
        <w:t>s</w:t>
      </w:r>
      <w:r w:rsidR="00357AE3">
        <w:t xml:space="preserve"> greater than 1,150. </w:t>
      </w:r>
      <w:r w:rsidR="00271D6F">
        <w:t>More specifically, the ground truth MMR</w:t>
      </w:r>
      <w:r w:rsidR="00564BC4">
        <w:t>s</w:t>
      </w:r>
      <w:r w:rsidR="00271D6F">
        <w:t xml:space="preserve"> 1,194 and 1,389 had standard deviations 216 and 170, respectively.</w:t>
      </w:r>
      <w:r w:rsidR="006E3030">
        <w:t xml:space="preserve"> </w:t>
      </w:r>
    </w:p>
    <w:p w:rsidR="00BD62EE" w:rsidP="002477C9" w:rsidRDefault="00BD62EE" w14:paraId="5788F3F6" w14:textId="77777777">
      <w:pPr>
        <w:jc w:val="both"/>
      </w:pPr>
    </w:p>
    <w:p w:rsidRPr="00C126AD" w:rsidR="008B773A" w:rsidP="0021633C" w:rsidRDefault="00821E2F" w14:paraId="65D620C1" w14:textId="39AD840E">
      <w:pPr>
        <w:jc w:val="both"/>
      </w:pPr>
      <w:r>
        <w:t xml:space="preserve">However, these findings must be qualified by the statement that </w:t>
      </w:r>
      <w:r w:rsidR="00266E7A">
        <w:t>there were few datapoints for ground truth MMR</w:t>
      </w:r>
      <w:r w:rsidR="00FB474A">
        <w:t>s</w:t>
      </w:r>
      <w:r w:rsidR="00266E7A">
        <w:t xml:space="preserve"> greater than 1,050 for country-level prediction </w:t>
      </w:r>
      <w:r w:rsidR="008B773A">
        <w:t>or</w:t>
      </w:r>
      <w:r w:rsidR="00266E7A">
        <w:t xml:space="preserve"> 750 for forecasting. </w:t>
      </w:r>
    </w:p>
    <w:p w:rsidR="0021633C" w:rsidP="00187768" w:rsidRDefault="0021633C" w14:paraId="3DDE76A6" w14:textId="53A49ECC">
      <w:pPr>
        <w:jc w:val="center"/>
      </w:pPr>
      <w:r>
        <w:rPr>
          <w:noProof/>
          <w14:ligatures w14:val="standardContextual"/>
        </w:rPr>
        <mc:AlternateContent>
          <mc:Choice Requires="wps">
            <w:drawing>
              <wp:anchor distT="0" distB="0" distL="114300" distR="114300" simplePos="0" relativeHeight="251658282" behindDoc="0" locked="0" layoutInCell="1" allowOverlap="1" wp14:anchorId="4BF9798D" wp14:editId="48E2FF5F">
                <wp:simplePos x="0" y="0"/>
                <wp:positionH relativeFrom="column">
                  <wp:posOffset>606425</wp:posOffset>
                </wp:positionH>
                <wp:positionV relativeFrom="paragraph">
                  <wp:posOffset>94323</wp:posOffset>
                </wp:positionV>
                <wp:extent cx="337820" cy="322580"/>
                <wp:effectExtent l="0" t="0" r="0" b="0"/>
                <wp:wrapNone/>
                <wp:docPr id="79072171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C1FE0" w:rsidP="009C1FE0" w:rsidRDefault="009C1FE0" w14:paraId="3FA0ACF8"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CA0870">
              <v:shape id="_x0000_s1076" style="position:absolute;left:0;text-align:left;margin-left:47.75pt;margin-top:7.45pt;width:26.6pt;height:25.4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" w14:anchorId="4BF9798D">
                <v:textbox>
                  <w:txbxContent>
                    <w:p w:rsidR="009C1FE0" w:rsidP="009C1FE0" w:rsidRDefault="009C1FE0" w14:paraId="70139553" w14:textId="77777777">
                      <w:r>
                        <w:t>a)</w:t>
                      </w:r>
                    </w:p>
                  </w:txbxContent>
                </v:textbox>
              </v:shape>
            </w:pict>
          </mc:Fallback>
        </mc:AlternateContent>
      </w:r>
      <w:r w:rsidR="009C1FE0">
        <w:rPr>
          <w:noProof/>
          <w14:ligatures w14:val="standardContextual"/>
        </w:rPr>
        <mc:AlternateContent>
          <mc:Choice Requires="wps">
            <w:drawing>
              <wp:anchor distT="0" distB="0" distL="114300" distR="114300" simplePos="0" relativeHeight="251658283" behindDoc="0" locked="0" layoutInCell="1" allowOverlap="1" wp14:anchorId="737E16C8" wp14:editId="28AA81AD">
                <wp:simplePos x="0" y="0"/>
                <wp:positionH relativeFrom="column">
                  <wp:posOffset>606743</wp:posOffset>
                </wp:positionH>
                <wp:positionV relativeFrom="paragraph">
                  <wp:posOffset>2124551</wp:posOffset>
                </wp:positionV>
                <wp:extent cx="337820" cy="322580"/>
                <wp:effectExtent l="0" t="0" r="0" b="0"/>
                <wp:wrapNone/>
                <wp:docPr id="3902300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C1FE0" w:rsidP="009C1FE0" w:rsidRDefault="009C1FE0" w14:paraId="0A49DE14" w14:textId="4495ACF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D2ECAC">
              <v:shape id="_x0000_s1077" style="position:absolute;left:0;text-align:left;margin-left:47.8pt;margin-top:167.3pt;width:26.6pt;height:25.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" w14:anchorId="737E16C8">
                <v:textbox>
                  <w:txbxContent>
                    <w:p w:rsidR="009C1FE0" w:rsidP="009C1FE0" w:rsidRDefault="009C1FE0" w14:paraId="6113FD9D" w14:textId="4495ACF3">
                      <w:r>
                        <w:t>b)</w:t>
                      </w:r>
                    </w:p>
                  </w:txbxContent>
                </v:textbox>
              </v:shape>
            </w:pict>
          </mc:Fallback>
        </mc:AlternateContent>
      </w:r>
      <w:r w:rsidRPr="00E61D73" w:rsidR="00E61D73">
        <w:rPr>
          <w:noProof/>
        </w:rPr>
        <w:drawing>
          <wp:inline distT="0" distB="0" distL="0" distR="0" wp14:anchorId="1EB09BD8" wp14:editId="07EA65D7">
            <wp:extent cx="3722340" cy="1979941"/>
            <wp:effectExtent l="0" t="0" r="0" b="1270"/>
            <wp:docPr id="174392168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1682" name="Picture 1" descr="A graph with blue dots&#10;&#10;AI-generated content may be incorrect."/>
                    <pic:cNvPicPr/>
                  </pic:nvPicPr>
                  <pic:blipFill>
                    <a:blip r:embed="rId64"/>
                    <a:stretch>
                      <a:fillRect/>
                    </a:stretch>
                  </pic:blipFill>
                  <pic:spPr>
                    <a:xfrm>
                      <a:off x="0" y="0"/>
                      <a:ext cx="3785906" cy="2013752"/>
                    </a:xfrm>
                    <a:prstGeom prst="rect">
                      <a:avLst/>
                    </a:prstGeom>
                  </pic:spPr>
                </pic:pic>
              </a:graphicData>
            </a:graphic>
          </wp:inline>
        </w:drawing>
      </w:r>
    </w:p>
    <w:p w:rsidR="0070750D" w:rsidP="00187768" w:rsidRDefault="00633454" w14:paraId="0AFA2B3B" w14:textId="22053C13">
      <w:pPr>
        <w:jc w:val="center"/>
      </w:pPr>
      <w:r w:rsidRPr="00633454">
        <w:rPr>
          <w:noProof/>
        </w:rPr>
        <w:drawing>
          <wp:inline distT="0" distB="0" distL="0" distR="0" wp14:anchorId="655F3C67" wp14:editId="001BEC09">
            <wp:extent cx="3736015" cy="1949964"/>
            <wp:effectExtent l="0" t="0" r="0" b="6350"/>
            <wp:docPr id="1578785688"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5688" name="Picture 1" descr="A graph with blue dots&#10;&#10;AI-generated content may be incorrect."/>
                    <pic:cNvPicPr/>
                  </pic:nvPicPr>
                  <pic:blipFill>
                    <a:blip r:embed="rId65"/>
                    <a:stretch>
                      <a:fillRect/>
                    </a:stretch>
                  </pic:blipFill>
                  <pic:spPr>
                    <a:xfrm>
                      <a:off x="0" y="0"/>
                      <a:ext cx="3791293" cy="1978816"/>
                    </a:xfrm>
                    <a:prstGeom prst="rect">
                      <a:avLst/>
                    </a:prstGeom>
                  </pic:spPr>
                </pic:pic>
              </a:graphicData>
            </a:graphic>
          </wp:inline>
        </w:drawing>
      </w:r>
    </w:p>
    <w:p w:rsidRPr="00F35CCB" w:rsidR="00187768" w:rsidP="00187768" w:rsidRDefault="00187768" w14:paraId="199BF670" w14:textId="72641D00">
      <w:pPr>
        <w:jc w:val="both"/>
        <w:rPr>
          <w:sz w:val="22"/>
          <w:szCs w:val="22"/>
          <w:lang w:eastAsia="en-US"/>
        </w:rPr>
      </w:pPr>
      <w:r w:rsidRPr="00F35CCB">
        <w:rPr>
          <w:b/>
          <w:bCs/>
          <w:sz w:val="22"/>
          <w:szCs w:val="22"/>
          <w:lang w:eastAsia="en-US"/>
        </w:rPr>
        <w:t>Figure 3</w:t>
      </w:r>
      <w:r w:rsidR="00150CF5">
        <w:rPr>
          <w:b/>
          <w:bCs/>
          <w:sz w:val="22"/>
          <w:szCs w:val="22"/>
          <w:lang w:eastAsia="en-US"/>
        </w:rPr>
        <w:t>6</w:t>
      </w:r>
      <w:r w:rsidRPr="00F35CCB">
        <w:rPr>
          <w:b/>
          <w:bCs/>
          <w:sz w:val="22"/>
          <w:szCs w:val="22"/>
          <w:lang w:eastAsia="en-US"/>
        </w:rPr>
        <w:t>:</w:t>
      </w:r>
      <w:r w:rsidRPr="00F35CCB">
        <w:rPr>
          <w:sz w:val="22"/>
          <w:szCs w:val="22"/>
          <w:lang w:eastAsia="en-US"/>
        </w:rPr>
        <w:t xml:space="preserve"> </w:t>
      </w:r>
      <w:r w:rsidRPr="00F35CCB" w:rsidR="00A134DF">
        <w:rPr>
          <w:sz w:val="22"/>
          <w:szCs w:val="22"/>
          <w:lang w:eastAsia="en-US"/>
        </w:rPr>
        <w:t xml:space="preserve">Standard deviation among the predictions made by base estimators in the Random Forest Stacking Ensemble versus </w:t>
      </w:r>
      <w:r w:rsidRPr="00F35CCB" w:rsidR="009F25EC">
        <w:rPr>
          <w:sz w:val="22"/>
          <w:szCs w:val="22"/>
          <w:lang w:eastAsia="en-US"/>
        </w:rPr>
        <w:t>the ground truth MMR estimate they were trying to predict.</w:t>
      </w:r>
      <w:r w:rsidRPr="00F35CCB">
        <w:rPr>
          <w:sz w:val="22"/>
          <w:szCs w:val="22"/>
          <w:lang w:eastAsia="en-US"/>
        </w:rPr>
        <w:t xml:space="preserve"> </w:t>
      </w:r>
      <w:r w:rsidRPr="00F35CCB" w:rsidR="009F25EC">
        <w:rPr>
          <w:sz w:val="22"/>
          <w:szCs w:val="22"/>
          <w:lang w:eastAsia="en-US"/>
        </w:rPr>
        <w:t>This analysis was done for base estimators trained to perform a) country-level prediction and b) forecasting.</w:t>
      </w:r>
    </w:p>
    <w:p w:rsidRPr="0070750D" w:rsidR="00A97C9B" w:rsidP="0070750D" w:rsidRDefault="00A97C9B" w14:paraId="215642A1" w14:textId="77777777"/>
    <w:p w:rsidR="00067159" w:rsidP="00067159" w:rsidRDefault="00067159" w14:paraId="556B7401" w14:textId="4863D8C5">
      <w:pPr>
        <w:pStyle w:val="Heading4"/>
      </w:pPr>
      <w:r>
        <w:t>5.</w:t>
      </w:r>
      <w:r w:rsidR="004C19CC">
        <w:t>7</w:t>
      </w:r>
      <w:r w:rsidR="009B5187">
        <w:t>3</w:t>
      </w:r>
      <w:r>
        <w:t xml:space="preserve"> </w:t>
      </w:r>
      <w:r w:rsidR="00DF0D7C">
        <w:t>Sensitivity Analysis</w:t>
      </w:r>
    </w:p>
    <w:p w:rsidR="00D645EB" w:rsidP="00CA6685" w:rsidRDefault="000523CA" w14:paraId="16A87062" w14:textId="0DEDB548">
      <w:pPr>
        <w:jc w:val="both"/>
      </w:pPr>
      <w:r>
        <w:t xml:space="preserve">I conducted a </w:t>
      </w:r>
      <w:r w:rsidR="00CA6685">
        <w:t>sensitivity</w:t>
      </w:r>
      <w:r>
        <w:t xml:space="preserve"> analysis </w:t>
      </w:r>
      <w:r w:rsidR="00A565E2">
        <w:t xml:space="preserve">to explore how the input data structure affected the RFSE’s final MMR predictions </w:t>
      </w:r>
      <w:r>
        <w:t>(</w:t>
      </w:r>
      <w:r w:rsidR="00CA6685">
        <w:t xml:space="preserve">Section 4.5 for the method). </w:t>
      </w:r>
    </w:p>
    <w:p w:rsidR="00F4624C" w:rsidP="00CA6685" w:rsidRDefault="00F4624C" w14:paraId="5ADEECD5" w14:textId="77777777">
      <w:pPr>
        <w:jc w:val="both"/>
      </w:pPr>
    </w:p>
    <w:p w:rsidR="00D705BD" w:rsidP="00D705BD" w:rsidRDefault="00D705BD" w14:paraId="4E335C5D" w14:textId="79D072EE">
      <w:pPr>
        <w:pStyle w:val="Heading5"/>
      </w:pPr>
      <w:r>
        <w:t>5.</w:t>
      </w:r>
      <w:r w:rsidR="004C19CC">
        <w:t>7</w:t>
      </w:r>
      <w:r>
        <w:t>31 Country-Level Prediction</w:t>
      </w:r>
    </w:p>
    <w:p w:rsidR="00F4624C" w:rsidP="00CA6685" w:rsidRDefault="00243FFD" w14:paraId="5BA2C5B5" w14:textId="35F1AE2E">
      <w:pPr>
        <w:jc w:val="both"/>
      </w:pPr>
      <w:r>
        <w:t>The</w:t>
      </w:r>
      <w:r w:rsidR="00F4624C">
        <w:t xml:space="preserve"> MRE for the Random Forest Stacking Ensemble trained on data from all income levels </w:t>
      </w:r>
      <w:r w:rsidR="00D006AF">
        <w:t xml:space="preserve">was </w:t>
      </w:r>
      <w:r w:rsidR="00614DFB">
        <w:t xml:space="preserve">very </w:t>
      </w:r>
      <w:r>
        <w:t>similar</w:t>
      </w:r>
      <w:r w:rsidR="00614DFB">
        <w:t xml:space="preserve"> </w:t>
      </w:r>
      <w:r>
        <w:t>to</w:t>
      </w:r>
      <w:r w:rsidR="00D006AF">
        <w:t xml:space="preserve"> the MRE for RFSEs trained on data from a specific income level</w:t>
      </w:r>
      <w:r w:rsidR="00090261">
        <w:t xml:space="preserve"> (Figure 3</w:t>
      </w:r>
      <w:r w:rsidR="00150CF5">
        <w:t>7</w:t>
      </w:r>
      <w:r w:rsidR="00090261">
        <w:t>a)</w:t>
      </w:r>
      <w:r w:rsidR="00D006AF">
        <w:t xml:space="preserve">. </w:t>
      </w:r>
      <w:r w:rsidR="00511980">
        <w:t xml:space="preserve">For example, </w:t>
      </w:r>
      <w:r w:rsidR="00AF514B">
        <w:t xml:space="preserve">the RFSE trained on all data </w:t>
      </w:r>
      <w:r w:rsidR="0098338B">
        <w:t>had</w:t>
      </w:r>
      <w:r w:rsidR="000D6516">
        <w:t xml:space="preserve"> </w:t>
      </w:r>
      <w:r w:rsidR="007A4098">
        <w:t xml:space="preserve">a </w:t>
      </w:r>
      <w:r w:rsidR="000D6516">
        <w:t>test</w:t>
      </w:r>
      <w:r w:rsidR="0098338B">
        <w:t xml:space="preserve"> MRE of 0.</w:t>
      </w:r>
      <w:r w:rsidR="00197BE1">
        <w:t>0</w:t>
      </w:r>
      <w:r w:rsidR="00690C38">
        <w:t>68</w:t>
      </w:r>
      <w:r w:rsidR="0098338B">
        <w:t xml:space="preserve"> </w:t>
      </w:r>
      <w:r w:rsidR="007A4098">
        <w:t xml:space="preserve">on the </w:t>
      </w:r>
      <w:r w:rsidR="0098338B">
        <w:t xml:space="preserve">high-income dataset </w:t>
      </w:r>
      <w:r w:rsidR="007A4098">
        <w:t>while</w:t>
      </w:r>
      <w:r w:rsidR="000D6516">
        <w:t xml:space="preserve"> </w:t>
      </w:r>
      <w:r w:rsidR="007A4098">
        <w:t>the</w:t>
      </w:r>
      <w:r w:rsidR="000D6516">
        <w:t xml:space="preserve"> RFSE trained on just high-income data </w:t>
      </w:r>
      <w:r w:rsidR="007A4098">
        <w:t xml:space="preserve">had </w:t>
      </w:r>
      <w:r w:rsidR="0098338B">
        <w:t>an MRE of 0.07</w:t>
      </w:r>
      <w:r w:rsidR="00690C38">
        <w:t>0</w:t>
      </w:r>
      <w:r w:rsidR="007A4098">
        <w:t xml:space="preserve">. Similarly, </w:t>
      </w:r>
      <w:r w:rsidR="00703821">
        <w:t>the RFSE trained on all data had a test MRE of 0.</w:t>
      </w:r>
      <w:r w:rsidR="007813D8">
        <w:t>082</w:t>
      </w:r>
      <w:r w:rsidR="00703821">
        <w:t xml:space="preserve"> </w:t>
      </w:r>
      <w:r w:rsidR="00BE0E64">
        <w:t xml:space="preserve">on the upper-middle dataset </w:t>
      </w:r>
      <w:r w:rsidR="003F6203">
        <w:t>while</w:t>
      </w:r>
      <w:r w:rsidR="00703821">
        <w:t xml:space="preserve"> the </w:t>
      </w:r>
      <w:r w:rsidR="003F6203">
        <w:t>RFSE trained on just upper-middle income data had a test MRE of 0.07</w:t>
      </w:r>
      <w:r w:rsidR="00552732">
        <w:t>2</w:t>
      </w:r>
      <w:r w:rsidR="003F6203">
        <w:t xml:space="preserve">. </w:t>
      </w:r>
      <w:r w:rsidR="002C6133">
        <w:t>No difference in MRE between the models was greater than 1%.</w:t>
      </w:r>
      <w:r w:rsidR="003F6203">
        <w:t xml:space="preserve"> </w:t>
      </w:r>
      <w:r w:rsidR="00A87219">
        <w:t xml:space="preserve">Therefore, the MRE differences between the model trained on all data versus the models trained on income-specific data was not significant.  </w:t>
      </w:r>
    </w:p>
    <w:p w:rsidR="005B1EA9" w:rsidP="00CA6685" w:rsidRDefault="005B1EA9" w14:paraId="1DF3F410" w14:textId="77777777">
      <w:pPr>
        <w:jc w:val="both"/>
      </w:pPr>
    </w:p>
    <w:p w:rsidR="00D705BD" w:rsidP="00D705BD" w:rsidRDefault="009D58D8" w14:paraId="28107D89" w14:textId="562C6A72">
      <w:pPr>
        <w:jc w:val="both"/>
      </w:pPr>
      <w:r>
        <w:t>However</w:t>
      </w:r>
      <w:r w:rsidR="00D471DE">
        <w:t xml:space="preserve">, </w:t>
      </w:r>
      <w:r w:rsidR="0075411D">
        <w:t xml:space="preserve">there were larger differences between the RFSE trained on all data and RFSEs trained on income-specific data </w:t>
      </w:r>
      <w:r w:rsidR="00902410">
        <w:t>when performance error was calculated in terms of MSE (Figure 3</w:t>
      </w:r>
      <w:r w:rsidR="00150CF5">
        <w:t>7</w:t>
      </w:r>
      <w:r w:rsidR="00902410">
        <w:t xml:space="preserve">b). </w:t>
      </w:r>
      <w:r w:rsidR="001A0F33">
        <w:t>The</w:t>
      </w:r>
      <w:r w:rsidR="003258B0">
        <w:t xml:space="preserve"> RFSE trained on all data had lower MSE score</w:t>
      </w:r>
      <w:r w:rsidR="009F5F28">
        <w:t xml:space="preserve">s </w:t>
      </w:r>
      <w:r w:rsidR="003258B0">
        <w:t>than the RFSE</w:t>
      </w:r>
      <w:r w:rsidR="004F22BC">
        <w:t>s</w:t>
      </w:r>
      <w:r w:rsidR="003258B0">
        <w:t xml:space="preserve"> </w:t>
      </w:r>
      <w:r w:rsidR="0047606F">
        <w:t xml:space="preserve">solely </w:t>
      </w:r>
      <w:r w:rsidR="003258B0">
        <w:t xml:space="preserve">trained on </w:t>
      </w:r>
      <w:r w:rsidR="0047606F">
        <w:t>low</w:t>
      </w:r>
      <w:r w:rsidR="00761129">
        <w:t xml:space="preserve">, upper-middle, and </w:t>
      </w:r>
      <w:r w:rsidR="0047606F">
        <w:t>high-income data</w:t>
      </w:r>
      <w:r w:rsidR="00651D36">
        <w:t xml:space="preserve"> by </w:t>
      </w:r>
      <w:r w:rsidR="006E4267">
        <w:t>166,874</w:t>
      </w:r>
      <w:r w:rsidR="00C279FE">
        <w:t>, 219,</w:t>
      </w:r>
      <w:r w:rsidR="006E4267">
        <w:t xml:space="preserve"> and </w:t>
      </w:r>
      <w:r w:rsidR="00651D36">
        <w:t>2.2, respectively</w:t>
      </w:r>
      <w:r w:rsidR="005B61AC">
        <w:t>.</w:t>
      </w:r>
      <w:r w:rsidR="00791DEE">
        <w:t xml:space="preserve"> </w:t>
      </w:r>
      <w:r w:rsidR="005B61AC">
        <w:t xml:space="preserve">The </w:t>
      </w:r>
      <w:r w:rsidR="00A63485">
        <w:t xml:space="preserve">difference </w:t>
      </w:r>
      <w:r w:rsidR="00465712">
        <w:t xml:space="preserve">of </w:t>
      </w:r>
      <w:r w:rsidR="00A63485">
        <w:t>166,874</w:t>
      </w:r>
      <w:r w:rsidR="0010431D">
        <w:t xml:space="preserve"> </w:t>
      </w:r>
      <w:r w:rsidR="003E0A2C">
        <w:t>was the largest difference between the original and sensitivity model</w:t>
      </w:r>
      <w:r w:rsidR="00A63485">
        <w:t>s</w:t>
      </w:r>
      <w:r w:rsidR="003E0A2C">
        <w:t xml:space="preserve"> across all datasets. The difference in the trend observed for MSE </w:t>
      </w:r>
      <w:r w:rsidR="00F4587B">
        <w:t>and</w:t>
      </w:r>
      <w:r w:rsidR="003E0A2C">
        <w:t xml:space="preserve"> MRE </w:t>
      </w:r>
      <w:r w:rsidR="00D557BD">
        <w:t>suggests</w:t>
      </w:r>
      <w:r w:rsidR="003E0A2C">
        <w:t xml:space="preserve"> the presence of outliers in the income-specific data.</w:t>
      </w:r>
      <w:r w:rsidR="008655F5">
        <w:t xml:space="preserve"> </w:t>
      </w:r>
      <w:r w:rsidR="00E14128">
        <w:t xml:space="preserve">The exception to this trend was the lower-middle income dataset, where the model trained on all data had a higher MSE than the RFSE trained </w:t>
      </w:r>
      <w:r w:rsidR="00115E76">
        <w:t>solely</w:t>
      </w:r>
      <w:r w:rsidR="00E14128">
        <w:t xml:space="preserve"> </w:t>
      </w:r>
      <w:r w:rsidR="00115E76">
        <w:t>on data from this income level</w:t>
      </w:r>
      <w:r w:rsidR="000316E5">
        <w:t>. Nevertheless, this</w:t>
      </w:r>
      <w:r w:rsidR="0071333C">
        <w:t xml:space="preserve"> </w:t>
      </w:r>
      <w:r w:rsidR="00147456">
        <w:t>difference</w:t>
      </w:r>
      <w:r w:rsidR="000316E5">
        <w:t xml:space="preserve"> was just </w:t>
      </w:r>
      <w:r w:rsidR="008655F5">
        <w:t>18</w:t>
      </w:r>
      <w:r w:rsidR="000316E5">
        <w:t>, which may not be significant given the</w:t>
      </w:r>
      <w:r w:rsidR="0085789A">
        <w:t xml:space="preserve"> standard deviation in lower-middle income countries’ ground truth MMR values being 260 (Table </w:t>
      </w:r>
      <w:r w:rsidR="00204F74">
        <w:t>9</w:t>
      </w:r>
      <w:r w:rsidR="0085789A">
        <w:t>).</w:t>
      </w:r>
    </w:p>
    <w:p w:rsidR="00DF0D7C" w:rsidP="00D705BD" w:rsidRDefault="00DF0D7C" w14:paraId="58B37E14" w14:textId="692F6277">
      <w:pPr>
        <w:jc w:val="both"/>
      </w:pPr>
    </w:p>
    <w:p w:rsidR="0021633C" w:rsidP="0021633C" w:rsidRDefault="00400BB6" w14:paraId="46DBA2F4" w14:textId="03832E8E">
      <w:pPr>
        <w:jc w:val="center"/>
      </w:pPr>
      <w:r>
        <w:rPr>
          <w:noProof/>
          <w14:ligatures w14:val="standardContextual"/>
        </w:rPr>
        <mc:AlternateContent>
          <mc:Choice Requires="wps">
            <w:drawing>
              <wp:anchor distT="0" distB="0" distL="114300" distR="114300" simplePos="0" relativeHeight="251658284" behindDoc="0" locked="0" layoutInCell="1" allowOverlap="1" wp14:anchorId="44024E3B" wp14:editId="03FF9910">
                <wp:simplePos x="0" y="0"/>
                <wp:positionH relativeFrom="column">
                  <wp:posOffset>686504</wp:posOffset>
                </wp:positionH>
                <wp:positionV relativeFrom="paragraph">
                  <wp:posOffset>78105</wp:posOffset>
                </wp:positionV>
                <wp:extent cx="337820" cy="322580"/>
                <wp:effectExtent l="0" t="0" r="0" b="0"/>
                <wp:wrapNone/>
                <wp:docPr id="27712010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C1FE0" w:rsidP="009C1FE0" w:rsidRDefault="009C1FE0" w14:paraId="3D18C6C9"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D5910E">
              <v:shape id="_x0000_s1078" style="position:absolute;left:0;text-align:left;margin-left:54.05pt;margin-top:6.15pt;width:26.6pt;height:25.4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O5aQ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" w14:anchorId="44024E3B">
                <v:textbox>
                  <w:txbxContent>
                    <w:p w:rsidR="009C1FE0" w:rsidP="009C1FE0" w:rsidRDefault="009C1FE0" w14:paraId="6A109494" w14:textId="77777777">
                      <w:r>
                        <w:t>a)</w:t>
                      </w:r>
                    </w:p>
                  </w:txbxContent>
                </v:textbox>
              </v:shape>
            </w:pict>
          </mc:Fallback>
        </mc:AlternateContent>
      </w:r>
      <w:r w:rsidRPr="00B17117" w:rsidR="00B17117">
        <w:rPr>
          <w:noProof/>
        </w:rPr>
        <w:drawing>
          <wp:inline distT="0" distB="0" distL="0" distR="0" wp14:anchorId="5A9DC2AB" wp14:editId="18CB3310">
            <wp:extent cx="3491865" cy="2085216"/>
            <wp:effectExtent l="0" t="0" r="635" b="0"/>
            <wp:docPr id="2105949131" name="Picture 1" descr="A graph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49131" name="Picture 1" descr="A graph of a test&#10;&#10;AI-generated content may be incorrect."/>
                    <pic:cNvPicPr/>
                  </pic:nvPicPr>
                  <pic:blipFill>
                    <a:blip r:embed="rId66"/>
                    <a:stretch>
                      <a:fillRect/>
                    </a:stretch>
                  </pic:blipFill>
                  <pic:spPr>
                    <a:xfrm>
                      <a:off x="0" y="0"/>
                      <a:ext cx="3532773" cy="2109645"/>
                    </a:xfrm>
                    <a:prstGeom prst="rect">
                      <a:avLst/>
                    </a:prstGeom>
                  </pic:spPr>
                </pic:pic>
              </a:graphicData>
            </a:graphic>
          </wp:inline>
        </w:drawing>
      </w:r>
    </w:p>
    <w:p w:rsidR="000B7FF6" w:rsidP="00DB4699" w:rsidRDefault="009C1FE0" w14:paraId="189700DC" w14:textId="63FDC530">
      <w:pPr>
        <w:jc w:val="center"/>
      </w:pPr>
      <w:r>
        <w:rPr>
          <w:noProof/>
          <w14:ligatures w14:val="standardContextual"/>
        </w:rPr>
        <mc:AlternateContent>
          <mc:Choice Requires="wps">
            <w:drawing>
              <wp:anchor distT="0" distB="0" distL="114300" distR="114300" simplePos="0" relativeHeight="251658285" behindDoc="0" locked="0" layoutInCell="1" allowOverlap="1" wp14:anchorId="6EDB480B" wp14:editId="69E584C9">
                <wp:simplePos x="0" y="0"/>
                <wp:positionH relativeFrom="column">
                  <wp:posOffset>706125</wp:posOffset>
                </wp:positionH>
                <wp:positionV relativeFrom="paragraph">
                  <wp:posOffset>74930</wp:posOffset>
                </wp:positionV>
                <wp:extent cx="337820" cy="322580"/>
                <wp:effectExtent l="0" t="0" r="0" b="0"/>
                <wp:wrapNone/>
                <wp:docPr id="6802357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C1FE0" w:rsidP="009C1FE0" w:rsidRDefault="009C1FE0" w14:paraId="4D80D7A7" w14:textId="13D1E44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ECA562">
              <v:shape id="_x0000_s1079" style="position:absolute;left:0;text-align:left;margin-left:55.6pt;margin-top:5.9pt;width:26.6pt;height:25.4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xsaQIAADYFAAAOAAAAZHJzL2Uyb0RvYy54bWysVEtPGzEQvlfqf7B8L5sHtDRig1IQVSUE&#10;qFBxdrx2sqrX444n2U1/fcfebKC0F6pevN55zzff+O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" w14:anchorId="6EDB480B">
                <v:textbox>
                  <w:txbxContent>
                    <w:p w:rsidR="009C1FE0" w:rsidP="009C1FE0" w:rsidRDefault="009C1FE0" w14:paraId="3D9265BE" w14:textId="13D1E440">
                      <w:r>
                        <w:t>b)</w:t>
                      </w:r>
                    </w:p>
                  </w:txbxContent>
                </v:textbox>
              </v:shape>
            </w:pict>
          </mc:Fallback>
        </mc:AlternateContent>
      </w:r>
      <w:r w:rsidRPr="00AB5839" w:rsidR="00AB5839">
        <w:rPr>
          <w:noProof/>
        </w:rPr>
        <w:drawing>
          <wp:inline distT="0" distB="0" distL="0" distR="0" wp14:anchorId="19829BD4" wp14:editId="6876B877">
            <wp:extent cx="3569427" cy="2131532"/>
            <wp:effectExtent l="0" t="0" r="0" b="2540"/>
            <wp:docPr id="73141681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6813" name="Picture 1" descr="A graph of different colored bars&#10;&#10;AI-generated content may be incorrect."/>
                    <pic:cNvPicPr/>
                  </pic:nvPicPr>
                  <pic:blipFill>
                    <a:blip r:embed="rId67"/>
                    <a:stretch>
                      <a:fillRect/>
                    </a:stretch>
                  </pic:blipFill>
                  <pic:spPr>
                    <a:xfrm>
                      <a:off x="0" y="0"/>
                      <a:ext cx="3604172" cy="2152281"/>
                    </a:xfrm>
                    <a:prstGeom prst="rect">
                      <a:avLst/>
                    </a:prstGeom>
                  </pic:spPr>
                </pic:pic>
              </a:graphicData>
            </a:graphic>
          </wp:inline>
        </w:drawing>
      </w:r>
    </w:p>
    <w:p w:rsidRPr="00F35CCB" w:rsidR="00793E1A" w:rsidP="00793E1A" w:rsidRDefault="00793E1A" w14:paraId="46ECACEB" w14:textId="4E69FF6C">
      <w:pPr>
        <w:jc w:val="both"/>
        <w:rPr>
          <w:sz w:val="22"/>
          <w:szCs w:val="22"/>
          <w:lang w:eastAsia="en-US"/>
        </w:rPr>
      </w:pPr>
      <w:r w:rsidRPr="00F35CCB">
        <w:rPr>
          <w:b/>
          <w:bCs/>
          <w:sz w:val="22"/>
          <w:szCs w:val="22"/>
          <w:lang w:eastAsia="en-US"/>
        </w:rPr>
        <w:t>Figure 3</w:t>
      </w:r>
      <w:r w:rsidR="00150CF5">
        <w:rPr>
          <w:b/>
          <w:bCs/>
          <w:sz w:val="22"/>
          <w:szCs w:val="22"/>
          <w:lang w:eastAsia="en-US"/>
        </w:rPr>
        <w:t>7</w:t>
      </w:r>
      <w:r w:rsidRPr="00F35CCB" w:rsidR="0021633C">
        <w:rPr>
          <w:b/>
          <w:bCs/>
          <w:sz w:val="22"/>
          <w:szCs w:val="22"/>
          <w:lang w:eastAsia="en-US"/>
        </w:rPr>
        <w:t>:</w:t>
      </w:r>
      <w:r w:rsidRPr="00F35CCB">
        <w:rPr>
          <w:sz w:val="22"/>
          <w:szCs w:val="22"/>
          <w:lang w:eastAsia="en-US"/>
        </w:rPr>
        <w:t xml:space="preserve"> </w:t>
      </w:r>
      <w:r w:rsidRPr="00F35CCB" w:rsidR="007644B4">
        <w:rPr>
          <w:sz w:val="22"/>
          <w:szCs w:val="22"/>
          <w:lang w:eastAsia="en-US"/>
        </w:rPr>
        <w:t>a) Mean relative error and b) mean-squared error</w:t>
      </w:r>
      <w:r w:rsidRPr="00F35CCB" w:rsidR="00556264">
        <w:rPr>
          <w:sz w:val="22"/>
          <w:szCs w:val="22"/>
          <w:lang w:eastAsia="en-US"/>
        </w:rPr>
        <w:t xml:space="preserve"> (log scale)</w:t>
      </w:r>
      <w:r w:rsidRPr="00F35CCB" w:rsidR="007644B4">
        <w:rPr>
          <w:sz w:val="22"/>
          <w:szCs w:val="22"/>
          <w:lang w:eastAsia="en-US"/>
        </w:rPr>
        <w:t xml:space="preserve"> for </w:t>
      </w:r>
      <w:r w:rsidRPr="00F35CCB" w:rsidR="002F1DAC">
        <w:rPr>
          <w:sz w:val="22"/>
          <w:szCs w:val="22"/>
          <w:lang w:eastAsia="en-US"/>
        </w:rPr>
        <w:t>the Random Forest Stacking Ensemble trained on data from all income levels (blue)</w:t>
      </w:r>
      <w:r w:rsidRPr="00F35CCB" w:rsidR="00FE105C">
        <w:rPr>
          <w:sz w:val="22"/>
          <w:szCs w:val="22"/>
          <w:lang w:eastAsia="en-US"/>
        </w:rPr>
        <w:t xml:space="preserve"> and RFSEs trained on data from a specific income level (red)</w:t>
      </w:r>
      <w:r w:rsidR="00AE46F7">
        <w:rPr>
          <w:sz w:val="22"/>
          <w:szCs w:val="22"/>
          <w:lang w:eastAsia="en-US"/>
        </w:rPr>
        <w:t xml:space="preserve"> </w:t>
      </w:r>
      <w:r w:rsidR="00B56DC5">
        <w:rPr>
          <w:sz w:val="22"/>
          <w:szCs w:val="22"/>
          <w:lang w:eastAsia="en-US"/>
        </w:rPr>
        <w:t>for</w:t>
      </w:r>
      <w:r w:rsidRPr="00F35CCB" w:rsidR="00AE46F7">
        <w:rPr>
          <w:sz w:val="22"/>
          <w:szCs w:val="22"/>
          <w:lang w:eastAsia="en-US"/>
        </w:rPr>
        <w:t xml:space="preserve"> country-level prediction</w:t>
      </w:r>
      <w:r w:rsidRPr="00F35CCB" w:rsidR="00FE105C">
        <w:rPr>
          <w:sz w:val="22"/>
          <w:szCs w:val="22"/>
          <w:lang w:eastAsia="en-US"/>
        </w:rPr>
        <w:t>.</w:t>
      </w:r>
      <w:r w:rsidRPr="00F35CCB" w:rsidR="00E50621">
        <w:rPr>
          <w:sz w:val="22"/>
          <w:szCs w:val="22"/>
          <w:lang w:eastAsia="en-US"/>
        </w:rPr>
        <w:t xml:space="preserve"> </w:t>
      </w:r>
      <w:r w:rsidR="00B56DC5">
        <w:rPr>
          <w:sz w:val="22"/>
          <w:szCs w:val="22"/>
          <w:lang w:eastAsia="en-US"/>
        </w:rPr>
        <w:t>The m</w:t>
      </w:r>
      <w:r w:rsidRPr="00F35CCB" w:rsidR="00511980">
        <w:rPr>
          <w:sz w:val="22"/>
          <w:szCs w:val="22"/>
          <w:lang w:eastAsia="en-US"/>
        </w:rPr>
        <w:t>odels</w:t>
      </w:r>
      <w:r w:rsidR="00B56DC5">
        <w:rPr>
          <w:sz w:val="22"/>
          <w:szCs w:val="22"/>
          <w:lang w:eastAsia="en-US"/>
        </w:rPr>
        <w:t xml:space="preserve"> being compared</w:t>
      </w:r>
      <w:r w:rsidRPr="00F35CCB" w:rsidR="00511980">
        <w:rPr>
          <w:sz w:val="22"/>
          <w:szCs w:val="22"/>
          <w:lang w:eastAsia="en-US"/>
        </w:rPr>
        <w:t xml:space="preserve"> were </w:t>
      </w:r>
      <w:r w:rsidR="00BA26C0">
        <w:rPr>
          <w:sz w:val="22"/>
          <w:szCs w:val="22"/>
          <w:lang w:eastAsia="en-US"/>
        </w:rPr>
        <w:t xml:space="preserve">tested </w:t>
      </w:r>
      <w:r w:rsidR="00B56DC5">
        <w:rPr>
          <w:sz w:val="22"/>
          <w:szCs w:val="22"/>
          <w:lang w:eastAsia="en-US"/>
        </w:rPr>
        <w:t>on</w:t>
      </w:r>
      <w:r w:rsidR="00BA26C0">
        <w:rPr>
          <w:sz w:val="22"/>
          <w:szCs w:val="22"/>
          <w:lang w:eastAsia="en-US"/>
        </w:rPr>
        <w:t xml:space="preserve"> </w:t>
      </w:r>
      <w:r w:rsidRPr="00F35CCB" w:rsidR="00511980">
        <w:rPr>
          <w:sz w:val="22"/>
          <w:szCs w:val="22"/>
          <w:lang w:eastAsia="en-US"/>
        </w:rPr>
        <w:t xml:space="preserve">data from </w:t>
      </w:r>
      <w:r w:rsidR="00AE46F7">
        <w:rPr>
          <w:sz w:val="22"/>
          <w:szCs w:val="22"/>
          <w:lang w:eastAsia="en-US"/>
        </w:rPr>
        <w:t>the</w:t>
      </w:r>
      <w:r w:rsidRPr="00F35CCB" w:rsidR="00511980">
        <w:rPr>
          <w:sz w:val="22"/>
          <w:szCs w:val="22"/>
          <w:lang w:eastAsia="en-US"/>
        </w:rPr>
        <w:t xml:space="preserve"> </w:t>
      </w:r>
      <w:r w:rsidR="00AE46F7">
        <w:rPr>
          <w:sz w:val="22"/>
          <w:szCs w:val="22"/>
          <w:lang w:eastAsia="en-US"/>
        </w:rPr>
        <w:t>same</w:t>
      </w:r>
      <w:r w:rsidRPr="00F35CCB" w:rsidR="00511980">
        <w:rPr>
          <w:sz w:val="22"/>
          <w:szCs w:val="22"/>
          <w:lang w:eastAsia="en-US"/>
        </w:rPr>
        <w:t xml:space="preserve"> income level</w:t>
      </w:r>
      <w:r w:rsidR="00AE46F7">
        <w:rPr>
          <w:sz w:val="22"/>
          <w:szCs w:val="22"/>
          <w:lang w:eastAsia="en-US"/>
        </w:rPr>
        <w:t>.</w:t>
      </w:r>
    </w:p>
    <w:p w:rsidRPr="00DB4699" w:rsidR="00793E1A" w:rsidP="00DB4699" w:rsidRDefault="00793E1A" w14:paraId="3DE2F73D" w14:textId="3DFE69FE">
      <w:pPr>
        <w:jc w:val="center"/>
      </w:pPr>
    </w:p>
    <w:p w:rsidR="00DF0D7C" w:rsidP="00DF0D7C" w:rsidRDefault="00DF0D7C" w14:paraId="2DF30620" w14:textId="4C73490A">
      <w:pPr>
        <w:pStyle w:val="Heading5"/>
      </w:pPr>
      <w:r>
        <w:t>5.</w:t>
      </w:r>
      <w:r w:rsidR="004C19CC">
        <w:t>7</w:t>
      </w:r>
      <w:r w:rsidR="009B5187">
        <w:t>3</w:t>
      </w:r>
      <w:r>
        <w:t xml:space="preserve">2 </w:t>
      </w:r>
      <w:r w:rsidR="00EE4A5A">
        <w:t>Forecasting</w:t>
      </w:r>
    </w:p>
    <w:p w:rsidR="002E0F29" w:rsidP="00C24A28" w:rsidRDefault="009C1FE0" w14:paraId="0CA4D2EF" w14:textId="684DFE90">
      <w:pPr>
        <w:jc w:val="both"/>
      </w:pPr>
      <w:r>
        <w:t xml:space="preserve">Unfortunately, </w:t>
      </w:r>
      <w:r w:rsidR="002E0F29">
        <w:t>some</w:t>
      </w:r>
      <w:r w:rsidR="0084354B">
        <w:t xml:space="preserve"> of the </w:t>
      </w:r>
      <w:r w:rsidR="00723F79">
        <w:t xml:space="preserve">cross-validation </w:t>
      </w:r>
      <w:r w:rsidR="0084354B">
        <w:t xml:space="preserve">folds for </w:t>
      </w:r>
      <w:r w:rsidR="00C24A28">
        <w:t>the ‘C</w:t>
      </w:r>
      <w:r w:rsidR="0084354B">
        <w:t>orrelation 0.8</w:t>
      </w:r>
      <w:r w:rsidR="00C24A28">
        <w:t>’ feature subset</w:t>
      </w:r>
      <w:r w:rsidR="0084354B">
        <w:t xml:space="preserve"> </w:t>
      </w:r>
      <w:r w:rsidR="002E0F29">
        <w:t xml:space="preserve">had insufficient non-missing data when </w:t>
      </w:r>
      <w:r w:rsidR="00A73841">
        <w:t>filtered for just high-income data. As a result, some of the base estimators for the high-income dataset could not be trained, preventing an RFSE from being fit on the high-income sensitivity data</w:t>
      </w:r>
      <w:r w:rsidR="001B244C">
        <w:t>, as it expected a certain number of base estimators</w:t>
      </w:r>
      <w:r w:rsidR="00A73841">
        <w:t xml:space="preserve">. </w:t>
      </w:r>
      <w:r w:rsidR="002973AE">
        <w:t>Consequently</w:t>
      </w:r>
      <w:r w:rsidR="00A73841">
        <w:t xml:space="preserve">, only results from the sensitivity models trained on the low, lower-middle, and upper-middle datasets were presented. </w:t>
      </w:r>
    </w:p>
    <w:p w:rsidR="0084354B" w:rsidP="009C1FE0" w:rsidRDefault="0084354B" w14:paraId="55938282" w14:textId="77777777"/>
    <w:p w:rsidR="001B244C" w:rsidP="00FC14BF" w:rsidRDefault="00554D34" w14:paraId="763FBD7C" w14:textId="595F7033">
      <w:pPr>
        <w:jc w:val="both"/>
      </w:pPr>
      <w:r>
        <w:t xml:space="preserve">The </w:t>
      </w:r>
      <w:r w:rsidR="00475BC0">
        <w:t>RFSE</w:t>
      </w:r>
      <w:r w:rsidR="00ED23A4">
        <w:t xml:space="preserve"> trained on all data </w:t>
      </w:r>
      <w:r w:rsidR="003D3502">
        <w:t>always</w:t>
      </w:r>
      <w:r w:rsidR="00475BC0">
        <w:t xml:space="preserve"> </w:t>
      </w:r>
      <w:r w:rsidR="00FB4864">
        <w:t xml:space="preserve">exceeded the MSE of the RFSEs trained on </w:t>
      </w:r>
      <w:r w:rsidR="00ED23A4">
        <w:t xml:space="preserve">specific </w:t>
      </w:r>
      <w:r w:rsidR="00D442D6">
        <w:t>income levels</w:t>
      </w:r>
      <w:r w:rsidR="004E6714">
        <w:t xml:space="preserve"> (Figure 3</w:t>
      </w:r>
      <w:r w:rsidR="00150CF5">
        <w:t>8</w:t>
      </w:r>
      <w:r w:rsidR="004E6714">
        <w:t>)</w:t>
      </w:r>
      <w:r w:rsidR="00ED23A4">
        <w:t xml:space="preserve">. </w:t>
      </w:r>
      <w:r w:rsidR="001A3D89">
        <w:t>The largest discrepanc</w:t>
      </w:r>
      <w:r w:rsidR="00AA4809">
        <w:t>ies</w:t>
      </w:r>
      <w:r w:rsidR="001A3D89">
        <w:t xml:space="preserve"> occurred for low-income countries</w:t>
      </w:r>
      <w:r w:rsidR="002C3437">
        <w:t xml:space="preserve"> (29,884 MSE points)</w:t>
      </w:r>
      <w:r w:rsidR="00AA4809">
        <w:t xml:space="preserve"> and lower-middle income countries (</w:t>
      </w:r>
      <w:r w:rsidR="007257C9">
        <w:t>2,928 MSE points)</w:t>
      </w:r>
      <w:r w:rsidR="00EB068B">
        <w:t>. In contrast,</w:t>
      </w:r>
      <w:r w:rsidR="00827F56">
        <w:t xml:space="preserve"> the difference for </w:t>
      </w:r>
      <w:r w:rsidR="0013739A">
        <w:t>upper</w:t>
      </w:r>
      <w:r w:rsidR="00827F56">
        <w:t>-</w:t>
      </w:r>
      <w:r w:rsidR="0013739A">
        <w:t xml:space="preserve">middle </w:t>
      </w:r>
      <w:r w:rsidR="00827F56">
        <w:t>income countries was only 6 MSE points</w:t>
      </w:r>
      <w:r w:rsidR="009C02F8">
        <w:t>.</w:t>
      </w:r>
      <w:r w:rsidR="002C3437">
        <w:t xml:space="preserve"> </w:t>
      </w:r>
      <w:r w:rsidR="00612ECF">
        <w:t>The</w:t>
      </w:r>
      <w:r w:rsidR="00BD766D">
        <w:t xml:space="preserve"> MRE </w:t>
      </w:r>
      <w:r w:rsidR="009C02F8">
        <w:t xml:space="preserve">of </w:t>
      </w:r>
      <w:r w:rsidR="00E1167B">
        <w:t>the</w:t>
      </w:r>
      <w:r w:rsidR="00CB2464">
        <w:t xml:space="preserve"> </w:t>
      </w:r>
      <w:r w:rsidR="00936C74">
        <w:t xml:space="preserve">RFSE trained on all data </w:t>
      </w:r>
      <w:r w:rsidR="00BD766D">
        <w:t xml:space="preserve">was </w:t>
      </w:r>
      <w:r w:rsidR="00014AC4">
        <w:t>also</w:t>
      </w:r>
      <w:r w:rsidR="006C2E1C">
        <w:t xml:space="preserve"> greater than </w:t>
      </w:r>
      <w:r w:rsidR="00CB2464">
        <w:t xml:space="preserve">the </w:t>
      </w:r>
      <w:r w:rsidR="00BD766D">
        <w:t>MRE of</w:t>
      </w:r>
      <w:r w:rsidR="006C2E1C">
        <w:t xml:space="preserve"> </w:t>
      </w:r>
      <w:r w:rsidR="00BD766D">
        <w:t>RFSEs</w:t>
      </w:r>
      <w:r w:rsidR="00D442D6">
        <w:t xml:space="preserve"> </w:t>
      </w:r>
      <w:r w:rsidR="00BD766D">
        <w:t>trained on only low</w:t>
      </w:r>
      <w:r w:rsidR="00543D9E">
        <w:t xml:space="preserve"> and upper-mi</w:t>
      </w:r>
      <w:r w:rsidR="001D0ECB">
        <w:t>d</w:t>
      </w:r>
      <w:r w:rsidR="00543D9E">
        <w:t xml:space="preserve">dle income data </w:t>
      </w:r>
      <w:r w:rsidR="00AE40E9">
        <w:t>(0.</w:t>
      </w:r>
      <w:r w:rsidR="007604F7">
        <w:t xml:space="preserve">25 versus 0.21 and </w:t>
      </w:r>
      <w:r w:rsidR="00144DE3">
        <w:t xml:space="preserve">0.32 </w:t>
      </w:r>
      <w:r w:rsidR="007604F7">
        <w:t>versus</w:t>
      </w:r>
      <w:r w:rsidR="00424D76">
        <w:t xml:space="preserve"> 0.30</w:t>
      </w:r>
      <w:r w:rsidR="007604F7">
        <w:t>, respectively</w:t>
      </w:r>
      <w:r w:rsidR="00AE40E9">
        <w:t>)</w:t>
      </w:r>
      <w:r w:rsidR="00BD766D">
        <w:t>. However, its</w:t>
      </w:r>
      <w:r w:rsidR="00C45F57">
        <w:t xml:space="preserve"> MRE </w:t>
      </w:r>
      <w:r w:rsidR="00BD766D">
        <w:t>was smaller</w:t>
      </w:r>
      <w:r w:rsidR="00C45F57">
        <w:t xml:space="preserve"> than the RFSE solely </w:t>
      </w:r>
      <w:r w:rsidR="00BD766D">
        <w:t xml:space="preserve">trained on </w:t>
      </w:r>
      <w:r w:rsidR="00C45F57">
        <w:t>lower-middle income data (</w:t>
      </w:r>
      <w:r w:rsidR="00AE62CC">
        <w:t xml:space="preserve">0.25 </w:t>
      </w:r>
      <w:r w:rsidR="00F74CC9">
        <w:t>versus</w:t>
      </w:r>
      <w:r w:rsidR="00AE62CC">
        <w:t xml:space="preserve"> 0.3</w:t>
      </w:r>
      <w:r w:rsidR="00705CD9">
        <w:t>1</w:t>
      </w:r>
      <w:r w:rsidR="000E1DC0">
        <w:t>).</w:t>
      </w:r>
    </w:p>
    <w:p w:rsidRPr="009C1FE0" w:rsidR="00841C2F" w:rsidP="00FC14BF" w:rsidRDefault="00841C2F" w14:paraId="46F4A335" w14:textId="77777777">
      <w:pPr>
        <w:jc w:val="both"/>
      </w:pPr>
    </w:p>
    <w:p w:rsidR="00601C8D" w:rsidP="00793E1A" w:rsidRDefault="009C1FE0" w14:paraId="7679C138" w14:textId="23E89886">
      <w:pPr>
        <w:jc w:val="center"/>
      </w:pPr>
      <w:r>
        <w:rPr>
          <w:noProof/>
          <w14:ligatures w14:val="standardContextual"/>
        </w:rPr>
        <mc:AlternateContent>
          <mc:Choice Requires="wps">
            <w:drawing>
              <wp:anchor distT="0" distB="0" distL="114300" distR="114300" simplePos="0" relativeHeight="251658286" behindDoc="0" locked="0" layoutInCell="1" allowOverlap="1" wp14:anchorId="25AE7B2C" wp14:editId="185FB1A5">
                <wp:simplePos x="0" y="0"/>
                <wp:positionH relativeFrom="column">
                  <wp:posOffset>927470</wp:posOffset>
                </wp:positionH>
                <wp:positionV relativeFrom="paragraph">
                  <wp:posOffset>70367</wp:posOffset>
                </wp:positionV>
                <wp:extent cx="337820" cy="322580"/>
                <wp:effectExtent l="0" t="0" r="0" b="0"/>
                <wp:wrapNone/>
                <wp:docPr id="718375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C1FE0" w:rsidP="009C1FE0" w:rsidRDefault="009C1FE0" w14:paraId="762E32A7"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05A2DD">
              <v:shape id="_x0000_s1080" style="position:absolute;left:0;text-align:left;margin-left:73.05pt;margin-top:5.55pt;width:26.6pt;height:25.4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pEraQIAADYFAAAOAAAAZHJzL2Uyb0RvYy54bWysVN9P2zAQfp+0/8Hy+0hbysYqUtSBmCYh&#10;QIOJZ9ex22iOzztfm3R//c5OUxjbC9NeHOd+33ff+e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" w14:anchorId="25AE7B2C">
                <v:textbox>
                  <w:txbxContent>
                    <w:p w:rsidR="009C1FE0" w:rsidP="009C1FE0" w:rsidRDefault="009C1FE0" w14:paraId="650153F7" w14:textId="77777777">
                      <w:r>
                        <w:t>a)</w:t>
                      </w:r>
                    </w:p>
                  </w:txbxContent>
                </v:textbox>
              </v:shape>
            </w:pict>
          </mc:Fallback>
        </mc:AlternateContent>
      </w:r>
      <w:r w:rsidRPr="00C15FE2" w:rsidR="00C15FE2">
        <w:rPr>
          <w:noProof/>
          <w14:ligatures w14:val="standardContextual"/>
        </w:rPr>
        <w:t xml:space="preserve"> </w:t>
      </w:r>
      <w:r w:rsidRPr="00AC3328" w:rsidR="00AC3328">
        <w:rPr>
          <w:noProof/>
          <w14:ligatures w14:val="standardContextual"/>
        </w:rPr>
        <w:drawing>
          <wp:inline distT="0" distB="0" distL="0" distR="0" wp14:anchorId="2D302360" wp14:editId="1EA2B2BB">
            <wp:extent cx="3072979" cy="2041731"/>
            <wp:effectExtent l="0" t="0" r="635" b="3175"/>
            <wp:docPr id="364155956" name="Picture 1" descr="A graph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55956" name="Picture 1" descr="A graph of a test&#10;&#10;AI-generated content may be incorrect."/>
                    <pic:cNvPicPr/>
                  </pic:nvPicPr>
                  <pic:blipFill>
                    <a:blip r:embed="rId68"/>
                    <a:stretch>
                      <a:fillRect/>
                    </a:stretch>
                  </pic:blipFill>
                  <pic:spPr>
                    <a:xfrm>
                      <a:off x="0" y="0"/>
                      <a:ext cx="3089562" cy="2052749"/>
                    </a:xfrm>
                    <a:prstGeom prst="rect">
                      <a:avLst/>
                    </a:prstGeom>
                  </pic:spPr>
                </pic:pic>
              </a:graphicData>
            </a:graphic>
          </wp:inline>
        </w:drawing>
      </w:r>
      <w:r w:rsidRPr="00C15FE2" w:rsidR="00C15FE2">
        <w:t xml:space="preserve"> </w:t>
      </w:r>
    </w:p>
    <w:p w:rsidR="00DF0D7C" w:rsidP="00793E1A" w:rsidRDefault="000F03DE" w14:paraId="5F468003" w14:textId="44BFCD6B">
      <w:pPr>
        <w:jc w:val="center"/>
      </w:pPr>
      <w:r>
        <w:rPr>
          <w:noProof/>
          <w14:ligatures w14:val="standardContextual"/>
        </w:rPr>
        <mc:AlternateContent>
          <mc:Choice Requires="wps">
            <w:drawing>
              <wp:anchor distT="0" distB="0" distL="114300" distR="114300" simplePos="0" relativeHeight="251658287" behindDoc="0" locked="0" layoutInCell="1" allowOverlap="1" wp14:anchorId="43346496" wp14:editId="0C7740BF">
                <wp:simplePos x="0" y="0"/>
                <wp:positionH relativeFrom="column">
                  <wp:posOffset>942753</wp:posOffset>
                </wp:positionH>
                <wp:positionV relativeFrom="paragraph">
                  <wp:posOffset>45366</wp:posOffset>
                </wp:positionV>
                <wp:extent cx="337820" cy="322580"/>
                <wp:effectExtent l="0" t="0" r="0" b="0"/>
                <wp:wrapNone/>
                <wp:docPr id="444777415"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C1FE0" w:rsidP="009C1FE0" w:rsidRDefault="009C1FE0" w14:paraId="6124D487" w14:textId="7380F5E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820CE0">
              <v:shape id="_x0000_s1081" style="position:absolute;left:0;text-align:left;margin-left:74.25pt;margin-top:3.55pt;width:26.6pt;height:25.4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N7+aQIAADYFAAAOAAAAZHJzL2Uyb0RvYy54bWysVN9P2zAQfp+0/8Hy+0hb6MYqUtSBmCYh&#10;QIOJZ9ex22iOzztfm3R//c5OUxjbC9NeHOd+33ff+e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" w14:anchorId="43346496">
                <v:textbox>
                  <w:txbxContent>
                    <w:p w:rsidR="009C1FE0" w:rsidP="009C1FE0" w:rsidRDefault="009C1FE0" w14:paraId="32485646" w14:textId="7380F5EC">
                      <w:r>
                        <w:t>b)</w:t>
                      </w:r>
                    </w:p>
                  </w:txbxContent>
                </v:textbox>
              </v:shape>
            </w:pict>
          </mc:Fallback>
        </mc:AlternateContent>
      </w:r>
      <w:r w:rsidRPr="00233C9D" w:rsidR="00233C9D">
        <w:rPr>
          <w:noProof/>
        </w:rPr>
        <w:drawing>
          <wp:inline distT="0" distB="0" distL="0" distR="0" wp14:anchorId="0D38618F" wp14:editId="551C8AEC">
            <wp:extent cx="3115675" cy="2070100"/>
            <wp:effectExtent l="0" t="0" r="0" b="0"/>
            <wp:docPr id="347715431"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15431" name="Picture 1" descr="A graph of a bar chart&#10;&#10;AI-generated content may be incorrect."/>
                    <pic:cNvPicPr/>
                  </pic:nvPicPr>
                  <pic:blipFill>
                    <a:blip r:embed="rId69"/>
                    <a:stretch>
                      <a:fillRect/>
                    </a:stretch>
                  </pic:blipFill>
                  <pic:spPr>
                    <a:xfrm>
                      <a:off x="0" y="0"/>
                      <a:ext cx="3115675" cy="2070100"/>
                    </a:xfrm>
                    <a:prstGeom prst="rect">
                      <a:avLst/>
                    </a:prstGeom>
                  </pic:spPr>
                </pic:pic>
              </a:graphicData>
            </a:graphic>
          </wp:inline>
        </w:drawing>
      </w:r>
    </w:p>
    <w:p w:rsidRPr="00841C2F" w:rsidR="00E50621" w:rsidP="00841C2F" w:rsidRDefault="00E50621" w14:paraId="7D519047" w14:textId="3032A30D">
      <w:pPr>
        <w:jc w:val="both"/>
        <w:rPr>
          <w:sz w:val="22"/>
          <w:szCs w:val="22"/>
          <w:lang w:eastAsia="en-US"/>
        </w:rPr>
      </w:pPr>
      <w:r w:rsidRPr="002D7D27">
        <w:rPr>
          <w:b/>
          <w:bCs/>
          <w:sz w:val="22"/>
          <w:szCs w:val="22"/>
          <w:lang w:eastAsia="en-US"/>
        </w:rPr>
        <w:t>Figure 3</w:t>
      </w:r>
      <w:r w:rsidR="00150CF5">
        <w:rPr>
          <w:b/>
          <w:bCs/>
          <w:sz w:val="22"/>
          <w:szCs w:val="22"/>
          <w:lang w:eastAsia="en-US"/>
        </w:rPr>
        <w:t>8</w:t>
      </w:r>
      <w:r w:rsidRPr="002D7D27">
        <w:rPr>
          <w:b/>
          <w:bCs/>
          <w:sz w:val="22"/>
          <w:szCs w:val="22"/>
          <w:lang w:eastAsia="en-US"/>
        </w:rPr>
        <w:t>:</w:t>
      </w:r>
      <w:r w:rsidRPr="002D7D27">
        <w:rPr>
          <w:sz w:val="22"/>
          <w:szCs w:val="22"/>
          <w:lang w:eastAsia="en-US"/>
        </w:rPr>
        <w:t xml:space="preserve"> a</w:t>
      </w:r>
      <w:r w:rsidRPr="002D7D27" w:rsidR="00511980">
        <w:rPr>
          <w:sz w:val="22"/>
          <w:szCs w:val="22"/>
          <w:lang w:eastAsia="en-US"/>
        </w:rPr>
        <w:t>) Mean relative error and b) mean-squared error (on a log scale) for the Random Forest Stacking Ensemble trained on data from all income levels (blue) and RFSEs trained on data from a specific income level (red)</w:t>
      </w:r>
      <w:r w:rsidR="004A085D">
        <w:rPr>
          <w:sz w:val="22"/>
          <w:szCs w:val="22"/>
          <w:lang w:eastAsia="en-US"/>
        </w:rPr>
        <w:t xml:space="preserve"> to perform forecasting.</w:t>
      </w:r>
      <w:r w:rsidRPr="002D7D27" w:rsidR="00511980">
        <w:rPr>
          <w:sz w:val="22"/>
          <w:szCs w:val="22"/>
          <w:lang w:eastAsia="en-US"/>
        </w:rPr>
        <w:t xml:space="preserve"> </w:t>
      </w:r>
      <w:r w:rsidR="00426DE2">
        <w:rPr>
          <w:sz w:val="22"/>
          <w:szCs w:val="22"/>
          <w:lang w:eastAsia="en-US"/>
        </w:rPr>
        <w:t>The m</w:t>
      </w:r>
      <w:r w:rsidRPr="00F35CCB" w:rsidR="00426DE2">
        <w:rPr>
          <w:sz w:val="22"/>
          <w:szCs w:val="22"/>
          <w:lang w:eastAsia="en-US"/>
        </w:rPr>
        <w:t>odels</w:t>
      </w:r>
      <w:r w:rsidR="00426DE2">
        <w:rPr>
          <w:sz w:val="22"/>
          <w:szCs w:val="22"/>
          <w:lang w:eastAsia="en-US"/>
        </w:rPr>
        <w:t xml:space="preserve"> being compared</w:t>
      </w:r>
      <w:r w:rsidRPr="00F35CCB" w:rsidR="00426DE2">
        <w:rPr>
          <w:sz w:val="22"/>
          <w:szCs w:val="22"/>
          <w:lang w:eastAsia="en-US"/>
        </w:rPr>
        <w:t xml:space="preserve"> were </w:t>
      </w:r>
      <w:r w:rsidR="00426DE2">
        <w:rPr>
          <w:sz w:val="22"/>
          <w:szCs w:val="22"/>
          <w:lang w:eastAsia="en-US"/>
        </w:rPr>
        <w:t xml:space="preserve">tested on </w:t>
      </w:r>
      <w:r w:rsidRPr="00F35CCB" w:rsidR="00426DE2">
        <w:rPr>
          <w:sz w:val="22"/>
          <w:szCs w:val="22"/>
          <w:lang w:eastAsia="en-US"/>
        </w:rPr>
        <w:t xml:space="preserve">data from </w:t>
      </w:r>
      <w:r w:rsidR="00426DE2">
        <w:rPr>
          <w:sz w:val="22"/>
          <w:szCs w:val="22"/>
          <w:lang w:eastAsia="en-US"/>
        </w:rPr>
        <w:t>the</w:t>
      </w:r>
      <w:r w:rsidRPr="00F35CCB" w:rsidR="00426DE2">
        <w:rPr>
          <w:sz w:val="22"/>
          <w:szCs w:val="22"/>
          <w:lang w:eastAsia="en-US"/>
        </w:rPr>
        <w:t xml:space="preserve"> </w:t>
      </w:r>
      <w:r w:rsidR="00426DE2">
        <w:rPr>
          <w:sz w:val="22"/>
          <w:szCs w:val="22"/>
          <w:lang w:eastAsia="en-US"/>
        </w:rPr>
        <w:t>same</w:t>
      </w:r>
      <w:r w:rsidRPr="00F35CCB" w:rsidR="00426DE2">
        <w:rPr>
          <w:sz w:val="22"/>
          <w:szCs w:val="22"/>
          <w:lang w:eastAsia="en-US"/>
        </w:rPr>
        <w:t xml:space="preserve"> income level</w:t>
      </w:r>
      <w:r w:rsidR="00426DE2">
        <w:rPr>
          <w:sz w:val="22"/>
          <w:szCs w:val="22"/>
          <w:lang w:eastAsia="en-US"/>
        </w:rPr>
        <w:t xml:space="preserve">. </w:t>
      </w:r>
    </w:p>
    <w:p w:rsidR="0070750D" w:rsidP="0070750D" w:rsidRDefault="0070750D" w14:paraId="521063C9" w14:textId="29CC86F3" w14:noSpellErr="1">
      <w:pPr>
        <w:pStyle w:val="Heading3"/>
      </w:pPr>
      <w:r w:rsidR="5A0C12BA">
        <w:rPr/>
        <w:t>5.</w:t>
      </w:r>
      <w:r w:rsidR="3EBA94F9">
        <w:rPr/>
        <w:t>8</w:t>
      </w:r>
      <w:r w:rsidR="5A0C12BA">
        <w:rPr/>
        <w:t xml:space="preserve"> </w:t>
      </w:r>
      <w:commentRangeStart w:id="1487630695"/>
      <w:r w:rsidR="5A0C12BA">
        <w:rPr/>
        <w:t xml:space="preserve">Comparison </w:t>
      </w:r>
      <w:r w:rsidR="75F999D1">
        <w:rPr/>
        <w:t xml:space="preserve">of the </w:t>
      </w:r>
      <w:r w:rsidR="0BF28405">
        <w:rPr/>
        <w:t xml:space="preserve">Random Forest Stacking Ensemble </w:t>
      </w:r>
      <w:r w:rsidR="5A0C12BA">
        <w:rPr/>
        <w:t xml:space="preserve">to </w:t>
      </w:r>
      <w:r w:rsidR="75F999D1">
        <w:rPr/>
        <w:t xml:space="preserve">the </w:t>
      </w:r>
      <w:r w:rsidR="5A0C12BA">
        <w:rPr/>
        <w:t xml:space="preserve">Literature </w:t>
      </w:r>
      <w:commentRangeEnd w:id="1487630695"/>
      <w:r>
        <w:rPr>
          <w:rStyle w:val="CommentReference"/>
        </w:rPr>
        <w:commentReference w:id="1487630695"/>
      </w:r>
    </w:p>
    <w:p w:rsidR="00BB3730" w:rsidP="008600E2" w:rsidRDefault="008600E2" w14:paraId="674BF02A" w14:textId="40EA01FA">
      <w:pPr>
        <w:jc w:val="both"/>
      </w:pPr>
      <w:r>
        <w:t>In this section, I compared</w:t>
      </w:r>
      <w:r w:rsidR="00BB3730">
        <w:t xml:space="preserve"> the MMR estimates of </w:t>
      </w:r>
      <w:r w:rsidR="007C4D20">
        <w:t>my</w:t>
      </w:r>
      <w:r w:rsidR="00BB3730">
        <w:t xml:space="preserve"> best-performing </w:t>
      </w:r>
      <w:r>
        <w:t>Random Forest Stacking Ensemble</w:t>
      </w:r>
      <w:r w:rsidR="0003158B">
        <w:t xml:space="preserve"> to the MMR estimates </w:t>
      </w:r>
      <w:r w:rsidR="00915F68">
        <w:t xml:space="preserve">produced by the UN MMEIG’s </w:t>
      </w:r>
      <w:proofErr w:type="spellStart"/>
      <w:r w:rsidR="00915F68">
        <w:t>BMat</w:t>
      </w:r>
      <w:proofErr w:type="spellEnd"/>
      <w:r w:rsidR="00915F68">
        <w:t xml:space="preserve"> Model, </w:t>
      </w:r>
      <w:r w:rsidR="007C4D20">
        <w:t xml:space="preserve">the </w:t>
      </w:r>
      <w:r w:rsidR="00915F68">
        <w:t xml:space="preserve">Global Burden of Disease Study’s </w:t>
      </w:r>
      <w:proofErr w:type="spellStart"/>
      <w:r w:rsidR="00915F68">
        <w:t>CODEm</w:t>
      </w:r>
      <w:proofErr w:type="spellEnd"/>
      <w:r w:rsidR="00915F68">
        <w:t xml:space="preserve"> model, and the </w:t>
      </w:r>
      <w:proofErr w:type="spellStart"/>
      <w:r w:rsidR="00915F68">
        <w:t>GMatH</w:t>
      </w:r>
      <w:proofErr w:type="spellEnd"/>
      <w:r w:rsidR="00915F68">
        <w:t xml:space="preserve"> microsimulation model. See the literature review for detailed descriptions of these models and their MMR estimation processes</w:t>
      </w:r>
      <w:r w:rsidR="00A753AC">
        <w:t>, and 3f for the overview of this process</w:t>
      </w:r>
      <w:r w:rsidR="00915F68">
        <w:t xml:space="preserve">. </w:t>
      </w:r>
    </w:p>
    <w:p w:rsidRPr="00BB3730" w:rsidR="00915F68" w:rsidP="008600E2" w:rsidRDefault="00915F68" w14:paraId="574BE8A5" w14:textId="77777777">
      <w:pPr>
        <w:jc w:val="both"/>
      </w:pPr>
    </w:p>
    <w:p w:rsidR="00067159" w:rsidP="0090055A" w:rsidRDefault="00067159" w14:paraId="5349DDF6" w14:textId="16E2B6F4">
      <w:pPr>
        <w:pStyle w:val="Heading4"/>
      </w:pPr>
      <w:r>
        <w:t>5.</w:t>
      </w:r>
      <w:r w:rsidR="004C19CC">
        <w:t>8</w:t>
      </w:r>
      <w:r>
        <w:t>1 Across Country Comparisons</w:t>
      </w:r>
    </w:p>
    <w:p w:rsidR="007C4D20" w:rsidP="006A002B" w:rsidRDefault="007C4D20" w14:paraId="4E37608A" w14:textId="4A19A4C2">
      <w:pPr>
        <w:jc w:val="both"/>
      </w:pPr>
      <w:r>
        <w:t xml:space="preserve">I first compared </w:t>
      </w:r>
      <w:r w:rsidR="006A002B">
        <w:t xml:space="preserve">my MMR estimates </w:t>
      </w:r>
      <w:r w:rsidR="008902A9">
        <w:t>to</w:t>
      </w:r>
      <w:r w:rsidR="006A002B">
        <w:t xml:space="preserve"> the literature’s estimates</w:t>
      </w:r>
      <w:r w:rsidR="006F4713">
        <w:t xml:space="preserve"> across all countries. </w:t>
      </w:r>
    </w:p>
    <w:p w:rsidRPr="007C4D20" w:rsidR="006F4713" w:rsidP="006A002B" w:rsidRDefault="006F4713" w14:paraId="7AB16503" w14:textId="77777777">
      <w:pPr>
        <w:jc w:val="both"/>
      </w:pPr>
    </w:p>
    <w:p w:rsidR="00057FDB" w:rsidP="00057FDB" w:rsidRDefault="00E8468C" w14:paraId="0A8C6FBE" w14:textId="6E512BDC">
      <w:pPr>
        <w:pStyle w:val="Heading5"/>
      </w:pPr>
      <w:r>
        <w:t>5.</w:t>
      </w:r>
      <w:r w:rsidR="004C19CC">
        <w:t>8</w:t>
      </w:r>
      <w:r>
        <w:t>11 Percentage Difference</w:t>
      </w:r>
    </w:p>
    <w:p w:rsidR="006F4713" w:rsidP="00762B4C" w:rsidRDefault="006F4713" w14:paraId="14A9F139" w14:textId="560E1FFF">
      <w:pPr>
        <w:jc w:val="both"/>
      </w:pPr>
      <w:r>
        <w:t xml:space="preserve">As described in Section </w:t>
      </w:r>
      <w:r w:rsidR="00762B4C">
        <w:t xml:space="preserve">4.6, I took the percentage difference between my MMR estimate for </w:t>
      </w:r>
      <w:r w:rsidR="003819BE">
        <w:t>each</w:t>
      </w:r>
      <w:r w:rsidR="00762B4C">
        <w:t xml:space="preserve"> countr</w:t>
      </w:r>
      <w:r w:rsidR="003819BE">
        <w:t>y,</w:t>
      </w:r>
      <w:r w:rsidR="00762B4C">
        <w:t xml:space="preserve"> </w:t>
      </w:r>
      <w:r w:rsidR="003819BE">
        <w:t xml:space="preserve">year datapoint </w:t>
      </w:r>
      <w:r w:rsidR="00A017D5">
        <w:t xml:space="preserve">and </w:t>
      </w:r>
      <w:r w:rsidR="003819BE">
        <w:t xml:space="preserve">the associated MMR estimate from the literature. A negative percentage difference meant that my estimate was smaller than the literature’s estimate. </w:t>
      </w:r>
    </w:p>
    <w:p w:rsidRPr="006F4713" w:rsidR="00762B4C" w:rsidP="006F4713" w:rsidRDefault="00762B4C" w14:paraId="77C21A61" w14:textId="77777777"/>
    <w:p w:rsidR="00575738" w:rsidP="00575738" w:rsidRDefault="00575738" w14:paraId="358B3965" w14:textId="6F75DFFF">
      <w:pPr>
        <w:pStyle w:val="Heading6"/>
      </w:pPr>
      <w:r>
        <w:t>5.</w:t>
      </w:r>
      <w:r w:rsidR="00D772AB">
        <w:t>8</w:t>
      </w:r>
      <w:r>
        <w:t>111 Country-Level Predictions</w:t>
      </w:r>
    </w:p>
    <w:p w:rsidR="00575738" w:rsidP="00B60679" w:rsidRDefault="007473B8" w14:paraId="1F81788F" w14:textId="77766D68">
      <w:pPr>
        <w:jc w:val="both"/>
      </w:pPr>
      <w:r>
        <w:t xml:space="preserve">Over </w:t>
      </w:r>
      <w:r w:rsidR="00B60679">
        <w:t>70</w:t>
      </w:r>
      <w:r w:rsidR="00AA6EFF">
        <w:t>%</w:t>
      </w:r>
      <w:r w:rsidR="00E75068">
        <w:t xml:space="preserve">, </w:t>
      </w:r>
      <w:r w:rsidR="003A4A3A">
        <w:t>75%</w:t>
      </w:r>
      <w:r w:rsidR="00E75068">
        <w:t>, and 80%</w:t>
      </w:r>
      <w:r w:rsidR="003A4A3A">
        <w:t xml:space="preserve"> </w:t>
      </w:r>
      <w:r w:rsidR="00AA6EFF">
        <w:t xml:space="preserve">of the MMR estimates from my best-performing RFSE were smaller than the corresponding estimates from the </w:t>
      </w:r>
      <w:proofErr w:type="spellStart"/>
      <w:r w:rsidR="00B60679">
        <w:t>BMat</w:t>
      </w:r>
      <w:proofErr w:type="spellEnd"/>
      <w:r w:rsidR="00E75068">
        <w:t xml:space="preserve">, </w:t>
      </w:r>
      <w:proofErr w:type="spellStart"/>
      <w:r w:rsidR="003A4A3A">
        <w:t>CODEm</w:t>
      </w:r>
      <w:proofErr w:type="spellEnd"/>
      <w:r w:rsidR="00E75068">
        <w:t xml:space="preserve">, and </w:t>
      </w:r>
      <w:proofErr w:type="spellStart"/>
      <w:r w:rsidR="00E75068">
        <w:t>GMatH</w:t>
      </w:r>
      <w:proofErr w:type="spellEnd"/>
      <w:r w:rsidR="00E75068">
        <w:t xml:space="preserve"> </w:t>
      </w:r>
      <w:r w:rsidR="00B60679">
        <w:t>model</w:t>
      </w:r>
      <w:r w:rsidR="003A4A3A">
        <w:t>s, respectively</w:t>
      </w:r>
      <w:r w:rsidR="00B60679">
        <w:t xml:space="preserve"> (Figure</w:t>
      </w:r>
      <w:r w:rsidR="00E75068">
        <w:t xml:space="preserve"> 3</w:t>
      </w:r>
      <w:r w:rsidR="00150CF5">
        <w:t>9</w:t>
      </w:r>
      <w:r w:rsidR="00E75068">
        <w:t xml:space="preserve">). </w:t>
      </w:r>
      <w:r w:rsidR="00414E7E">
        <w:t>Over</w:t>
      </w:r>
      <w:r w:rsidR="00124719">
        <w:t xml:space="preserve"> 40% of my MMR predictions were between 75% and 100% smaller than the corresponding </w:t>
      </w:r>
      <w:proofErr w:type="spellStart"/>
      <w:r w:rsidR="00124719">
        <w:t>GMatH</w:t>
      </w:r>
      <w:proofErr w:type="spellEnd"/>
      <w:r w:rsidR="00124719">
        <w:t xml:space="preserve"> estimates</w:t>
      </w:r>
      <w:r w:rsidR="00074984">
        <w:t xml:space="preserve">. In contrast, </w:t>
      </w:r>
      <w:r w:rsidR="00414E7E">
        <w:t>l</w:t>
      </w:r>
      <w:r w:rsidR="001D0321">
        <w:t xml:space="preserve">ess than 5% of my MMR estimates were over 75% smaller than the </w:t>
      </w:r>
      <w:proofErr w:type="spellStart"/>
      <w:r w:rsidR="001D0321">
        <w:t>BMat</w:t>
      </w:r>
      <w:proofErr w:type="spellEnd"/>
      <w:r w:rsidR="001D0321">
        <w:t xml:space="preserve"> </w:t>
      </w:r>
      <w:r w:rsidR="0037310B">
        <w:t xml:space="preserve">or </w:t>
      </w:r>
      <w:proofErr w:type="spellStart"/>
      <w:r w:rsidR="0037310B">
        <w:t>CODEm</w:t>
      </w:r>
      <w:proofErr w:type="spellEnd"/>
      <w:r w:rsidR="0037310B">
        <w:t xml:space="preserve"> </w:t>
      </w:r>
      <w:r w:rsidR="0051158E">
        <w:t>estimates</w:t>
      </w:r>
      <w:r w:rsidR="004C2E79">
        <w:t>.</w:t>
      </w:r>
      <w:r w:rsidR="007B7E84">
        <w:t xml:space="preserve"> </w:t>
      </w:r>
      <w:r w:rsidR="00074984">
        <w:t>More specifically,</w:t>
      </w:r>
      <w:r w:rsidR="007B7E84">
        <w:t xml:space="preserve"> approximately 50% of my MMR estimates were between 0 and 39% or 0 and 32% smaller than the associated estimates from the </w:t>
      </w:r>
      <w:proofErr w:type="spellStart"/>
      <w:r w:rsidR="007B7E84">
        <w:t>Bmat</w:t>
      </w:r>
      <w:proofErr w:type="spellEnd"/>
      <w:r w:rsidR="007B7E84">
        <w:t xml:space="preserve"> and </w:t>
      </w:r>
      <w:proofErr w:type="spellStart"/>
      <w:r w:rsidR="007B7E84">
        <w:t>CODEm</w:t>
      </w:r>
      <w:proofErr w:type="spellEnd"/>
      <w:r w:rsidR="007B7E84">
        <w:t xml:space="preserve"> models</w:t>
      </w:r>
      <w:r w:rsidR="00892B60">
        <w:t>, respectively</w:t>
      </w:r>
      <w:r w:rsidR="00F54E1A">
        <w:t>.</w:t>
      </w:r>
      <w:r w:rsidR="004C2E79">
        <w:t xml:space="preserve"> </w:t>
      </w:r>
    </w:p>
    <w:p w:rsidR="00FA367C" w:rsidP="00B60679" w:rsidRDefault="00FA367C" w14:paraId="5225A645" w14:textId="77777777">
      <w:pPr>
        <w:jc w:val="both"/>
      </w:pPr>
    </w:p>
    <w:p w:rsidR="00FF67B0" w:rsidP="00400BB6" w:rsidRDefault="00FA367C" w14:paraId="6561D5DE" w14:textId="3F357C85">
      <w:pPr>
        <w:jc w:val="both"/>
      </w:pPr>
      <w:r>
        <w:t>Ap</w:t>
      </w:r>
      <w:r w:rsidR="00724228">
        <w:t xml:space="preserve">proximately 15 to 20% of my MMR predictions were larger than the associated </w:t>
      </w:r>
      <w:proofErr w:type="spellStart"/>
      <w:r w:rsidR="00724228">
        <w:t>BMat</w:t>
      </w:r>
      <w:proofErr w:type="spellEnd"/>
      <w:r w:rsidR="00724228">
        <w:t xml:space="preserve"> and </w:t>
      </w:r>
      <w:proofErr w:type="spellStart"/>
      <w:r w:rsidR="00724228">
        <w:t>CODEm</w:t>
      </w:r>
      <w:proofErr w:type="spellEnd"/>
      <w:r w:rsidR="00724228">
        <w:t xml:space="preserve"> </w:t>
      </w:r>
      <w:r w:rsidR="00C9523E">
        <w:t>estimates</w:t>
      </w:r>
      <w:r w:rsidR="00724228">
        <w:t xml:space="preserve"> while only roughly 5% of my predictions were greater than the corresponding </w:t>
      </w:r>
      <w:proofErr w:type="spellStart"/>
      <w:r w:rsidR="00724228">
        <w:t>GMatH</w:t>
      </w:r>
      <w:proofErr w:type="spellEnd"/>
      <w:r w:rsidR="00724228">
        <w:t xml:space="preserve"> estimates. There were no extreme outlier differences between my MMR predictions and the literature’s estimates.</w:t>
      </w:r>
    </w:p>
    <w:p w:rsidRPr="00575738" w:rsidR="00400BB6" w:rsidP="00400BB6" w:rsidRDefault="00520735" w14:paraId="21A3E7EC" w14:textId="1E9E3E49">
      <w:pPr>
        <w:jc w:val="both"/>
      </w:pPr>
      <w:r>
        <w:rPr>
          <w:noProof/>
          <w14:ligatures w14:val="standardContextual"/>
        </w:rPr>
        <mc:AlternateContent>
          <mc:Choice Requires="wps">
            <w:drawing>
              <wp:anchor distT="0" distB="0" distL="114300" distR="114300" simplePos="0" relativeHeight="251658288" behindDoc="0" locked="0" layoutInCell="1" allowOverlap="1" wp14:anchorId="13557B40" wp14:editId="5D5104AF">
                <wp:simplePos x="0" y="0"/>
                <wp:positionH relativeFrom="column">
                  <wp:posOffset>1055810</wp:posOffset>
                </wp:positionH>
                <wp:positionV relativeFrom="paragraph">
                  <wp:posOffset>178435</wp:posOffset>
                </wp:positionV>
                <wp:extent cx="337820" cy="322580"/>
                <wp:effectExtent l="0" t="0" r="0" b="0"/>
                <wp:wrapNone/>
                <wp:docPr id="8627410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F67B0" w:rsidP="00FF67B0" w:rsidRDefault="00FF67B0" w14:paraId="3B784757"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D1CB93">
              <v:shape id="_x0000_s1082" style="position:absolute;left:0;text-align:left;margin-left:83.15pt;margin-top:14.05pt;width:26.6pt;height:25.4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H9aaQ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" w14:anchorId="13557B40">
                <v:textbox>
                  <w:txbxContent>
                    <w:p w:rsidR="00FF67B0" w:rsidP="00FF67B0" w:rsidRDefault="00FF67B0" w14:paraId="6A3FC4B5" w14:textId="77777777">
                      <w:r>
                        <w:t>a)</w:t>
                      </w:r>
                    </w:p>
                  </w:txbxContent>
                </v:textbox>
              </v:shape>
            </w:pict>
          </mc:Fallback>
        </mc:AlternateContent>
      </w:r>
    </w:p>
    <w:p w:rsidR="008D7024" w:rsidP="008D7024" w:rsidRDefault="00B60679" w14:paraId="34E2F9D7" w14:textId="6D04989A">
      <w:pPr>
        <w:jc w:val="center"/>
      </w:pPr>
      <w:r w:rsidRPr="00B60679">
        <w:rPr>
          <w:noProof/>
        </w:rPr>
        <w:drawing>
          <wp:inline distT="0" distB="0" distL="0" distR="0" wp14:anchorId="4D6432FC" wp14:editId="036031A6">
            <wp:extent cx="3305907" cy="1890395"/>
            <wp:effectExtent l="0" t="0" r="0" b="5715"/>
            <wp:docPr id="1377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0485" name=""/>
                    <pic:cNvPicPr/>
                  </pic:nvPicPr>
                  <pic:blipFill>
                    <a:blip r:embed="rId70"/>
                    <a:stretch>
                      <a:fillRect/>
                    </a:stretch>
                  </pic:blipFill>
                  <pic:spPr>
                    <a:xfrm>
                      <a:off x="0" y="0"/>
                      <a:ext cx="3305907" cy="1890395"/>
                    </a:xfrm>
                    <a:prstGeom prst="rect">
                      <a:avLst/>
                    </a:prstGeom>
                  </pic:spPr>
                </pic:pic>
              </a:graphicData>
            </a:graphic>
          </wp:inline>
        </w:drawing>
      </w:r>
    </w:p>
    <w:p w:rsidR="00845241" w:rsidP="00520735" w:rsidRDefault="008D7024" w14:paraId="0C1FAD4C" w14:textId="640747C3">
      <w:pPr>
        <w:jc w:val="center"/>
      </w:pPr>
      <w:r>
        <w:rPr>
          <w:noProof/>
          <w14:ligatures w14:val="standardContextual"/>
        </w:rPr>
        <mc:AlternateContent>
          <mc:Choice Requires="wps">
            <w:drawing>
              <wp:anchor distT="0" distB="0" distL="114300" distR="114300" simplePos="0" relativeHeight="251658293" behindDoc="0" locked="0" layoutInCell="1" allowOverlap="1" wp14:anchorId="13C7B744" wp14:editId="3BB1E32A">
                <wp:simplePos x="0" y="0"/>
                <wp:positionH relativeFrom="column">
                  <wp:posOffset>2675890</wp:posOffset>
                </wp:positionH>
                <wp:positionV relativeFrom="paragraph">
                  <wp:posOffset>65454</wp:posOffset>
                </wp:positionV>
                <wp:extent cx="337820" cy="322580"/>
                <wp:effectExtent l="0" t="0" r="0" b="0"/>
                <wp:wrapNone/>
                <wp:docPr id="5471193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F67B0" w:rsidP="00FF67B0" w:rsidRDefault="00FF67B0" w14:paraId="351D95F9" w14:textId="0DD7F161">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E84A6D">
              <v:shape id="_x0000_s1083" style="position:absolute;left:0;text-align:left;margin-left:210.7pt;margin-top:5.15pt;width:26.6pt;height:25.4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CPaQ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" w14:anchorId="13C7B744">
                <v:textbox>
                  <w:txbxContent>
                    <w:p w:rsidR="00FF67B0" w:rsidP="00FF67B0" w:rsidRDefault="00FF67B0" w14:paraId="33576452" w14:textId="0DD7F161">
                      <w:r>
                        <w:t>c)</w:t>
                      </w:r>
                    </w:p>
                  </w:txbxContent>
                </v:textbox>
              </v:shape>
            </w:pict>
          </mc:Fallback>
        </mc:AlternateContent>
      </w:r>
      <w:r w:rsidR="006E3834">
        <w:rPr>
          <w:noProof/>
          <w14:ligatures w14:val="standardContextual"/>
        </w:rPr>
        <mc:AlternateContent>
          <mc:Choice Requires="wps">
            <w:drawing>
              <wp:anchor distT="0" distB="0" distL="114300" distR="114300" simplePos="0" relativeHeight="251658289" behindDoc="0" locked="0" layoutInCell="1" allowOverlap="1" wp14:anchorId="680812CE" wp14:editId="054E4697">
                <wp:simplePos x="0" y="0"/>
                <wp:positionH relativeFrom="column">
                  <wp:posOffset>-141556</wp:posOffset>
                </wp:positionH>
                <wp:positionV relativeFrom="paragraph">
                  <wp:posOffset>63842</wp:posOffset>
                </wp:positionV>
                <wp:extent cx="337820" cy="322580"/>
                <wp:effectExtent l="0" t="0" r="0" b="0"/>
                <wp:wrapNone/>
                <wp:docPr id="132927321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F67B0" w:rsidP="00FF67B0" w:rsidRDefault="00FF67B0" w14:paraId="0B89C88F" w14:textId="18B92B4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660EFC">
              <v:shape id="_x0000_s1084" style="position:absolute;left:0;text-align:left;margin-left:-11.15pt;margin-top:5.05pt;width:26.6pt;height:25.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" w14:anchorId="680812CE">
                <v:textbox>
                  <w:txbxContent>
                    <w:p w:rsidR="00FF67B0" w:rsidP="00FF67B0" w:rsidRDefault="00FF67B0" w14:paraId="77431432" w14:textId="18B92B4D">
                      <w:r>
                        <w:t>b)</w:t>
                      </w:r>
                    </w:p>
                  </w:txbxContent>
                </v:textbox>
              </v:shape>
            </w:pict>
          </mc:Fallback>
        </mc:AlternateContent>
      </w:r>
      <w:r w:rsidRPr="00EC270D" w:rsidR="00EC270D">
        <w:rPr>
          <w:noProof/>
        </w:rPr>
        <w:drawing>
          <wp:inline distT="0" distB="0" distL="0" distR="0" wp14:anchorId="3F66ED5F" wp14:editId="2E21481D">
            <wp:extent cx="2778369" cy="1606489"/>
            <wp:effectExtent l="0" t="0" r="3175" b="0"/>
            <wp:docPr id="8287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050" name=""/>
                    <pic:cNvPicPr/>
                  </pic:nvPicPr>
                  <pic:blipFill>
                    <a:blip r:embed="rId71"/>
                    <a:stretch>
                      <a:fillRect/>
                    </a:stretch>
                  </pic:blipFill>
                  <pic:spPr>
                    <a:xfrm>
                      <a:off x="0" y="0"/>
                      <a:ext cx="2929288" cy="1693752"/>
                    </a:xfrm>
                    <a:prstGeom prst="rect">
                      <a:avLst/>
                    </a:prstGeom>
                  </pic:spPr>
                </pic:pic>
              </a:graphicData>
            </a:graphic>
          </wp:inline>
        </w:drawing>
      </w:r>
      <w:r w:rsidRPr="00D54F83" w:rsidR="00400BB6">
        <w:rPr>
          <w:noProof/>
        </w:rPr>
        <w:drawing>
          <wp:inline distT="0" distB="0" distL="0" distR="0" wp14:anchorId="367F34D7" wp14:editId="44285557">
            <wp:extent cx="2924433" cy="1672259"/>
            <wp:effectExtent l="0" t="0" r="0" b="4445"/>
            <wp:docPr id="1335862129"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2129" name="Picture 1" descr="A graph of a number of blue bars&#10;&#10;AI-generated content may be incorrect."/>
                    <pic:cNvPicPr/>
                  </pic:nvPicPr>
                  <pic:blipFill>
                    <a:blip r:embed="rId72"/>
                    <a:stretch>
                      <a:fillRect/>
                    </a:stretch>
                  </pic:blipFill>
                  <pic:spPr>
                    <a:xfrm>
                      <a:off x="0" y="0"/>
                      <a:ext cx="2924433" cy="1672259"/>
                    </a:xfrm>
                    <a:prstGeom prst="rect">
                      <a:avLst/>
                    </a:prstGeom>
                  </pic:spPr>
                </pic:pic>
              </a:graphicData>
            </a:graphic>
          </wp:inline>
        </w:drawing>
      </w:r>
    </w:p>
    <w:p w:rsidRPr="002D7D27" w:rsidR="007C4D20" w:rsidP="007C4D20" w:rsidRDefault="007C4D20" w14:paraId="260ED3BE" w14:textId="3E0803A9">
      <w:pPr>
        <w:jc w:val="both"/>
        <w:rPr>
          <w:sz w:val="22"/>
          <w:szCs w:val="22"/>
          <w:lang w:eastAsia="en-US"/>
        </w:rPr>
      </w:pPr>
      <w:r w:rsidRPr="002D7D27">
        <w:rPr>
          <w:b/>
          <w:bCs/>
          <w:sz w:val="22"/>
          <w:szCs w:val="22"/>
          <w:lang w:eastAsia="en-US"/>
        </w:rPr>
        <w:t>Figure 3</w:t>
      </w:r>
      <w:r w:rsidR="00150CF5">
        <w:rPr>
          <w:b/>
          <w:bCs/>
          <w:sz w:val="22"/>
          <w:szCs w:val="22"/>
          <w:lang w:eastAsia="en-US"/>
        </w:rPr>
        <w:t>9</w:t>
      </w:r>
      <w:r w:rsidRPr="002D7D27">
        <w:rPr>
          <w:b/>
          <w:bCs/>
          <w:sz w:val="22"/>
          <w:szCs w:val="22"/>
          <w:lang w:eastAsia="en-US"/>
        </w:rPr>
        <w:t>:</w:t>
      </w:r>
      <w:r w:rsidRPr="002D7D27">
        <w:rPr>
          <w:sz w:val="22"/>
          <w:szCs w:val="22"/>
          <w:lang w:eastAsia="en-US"/>
        </w:rPr>
        <w:t xml:space="preserve"> Percentage difference between the MMR estimat</w:t>
      </w:r>
      <w:r w:rsidR="00637FE8">
        <w:rPr>
          <w:sz w:val="22"/>
          <w:szCs w:val="22"/>
          <w:lang w:eastAsia="en-US"/>
        </w:rPr>
        <w:t xml:space="preserve">ed </w:t>
      </w:r>
      <w:r w:rsidRPr="002D7D27">
        <w:rPr>
          <w:sz w:val="22"/>
          <w:szCs w:val="22"/>
          <w:lang w:eastAsia="en-US"/>
        </w:rPr>
        <w:t xml:space="preserve">by my best-performing Random Forest Stacking Ensemble trained for country-level prediction and the MMR </w:t>
      </w:r>
      <w:r w:rsidR="00520735">
        <w:rPr>
          <w:sz w:val="22"/>
          <w:szCs w:val="22"/>
          <w:lang w:eastAsia="en-US"/>
        </w:rPr>
        <w:t>estimated</w:t>
      </w:r>
      <w:r w:rsidRPr="002D7D27">
        <w:rPr>
          <w:sz w:val="22"/>
          <w:szCs w:val="22"/>
          <w:lang w:eastAsia="en-US"/>
        </w:rPr>
        <w:t xml:space="preserve"> by a) the UN MMEIG’s </w:t>
      </w:r>
      <w:proofErr w:type="spellStart"/>
      <w:r w:rsidRPr="002D7D27">
        <w:rPr>
          <w:sz w:val="22"/>
          <w:szCs w:val="22"/>
          <w:lang w:eastAsia="en-US"/>
        </w:rPr>
        <w:t>BMat</w:t>
      </w:r>
      <w:proofErr w:type="spellEnd"/>
      <w:r w:rsidRPr="002D7D27">
        <w:rPr>
          <w:sz w:val="22"/>
          <w:szCs w:val="22"/>
          <w:lang w:eastAsia="en-US"/>
        </w:rPr>
        <w:t xml:space="preserve"> model b) the GBD’s </w:t>
      </w:r>
      <w:proofErr w:type="spellStart"/>
      <w:r w:rsidRPr="002D7D27">
        <w:rPr>
          <w:sz w:val="22"/>
          <w:szCs w:val="22"/>
          <w:lang w:eastAsia="en-US"/>
        </w:rPr>
        <w:t>CODem</w:t>
      </w:r>
      <w:proofErr w:type="spellEnd"/>
      <w:r w:rsidRPr="002D7D27">
        <w:rPr>
          <w:sz w:val="22"/>
          <w:szCs w:val="22"/>
          <w:lang w:eastAsia="en-US"/>
        </w:rPr>
        <w:t xml:space="preserve"> model, and c) the </w:t>
      </w:r>
      <w:proofErr w:type="spellStart"/>
      <w:r w:rsidRPr="002D7D27">
        <w:rPr>
          <w:sz w:val="22"/>
          <w:szCs w:val="22"/>
          <w:lang w:eastAsia="en-US"/>
        </w:rPr>
        <w:t>GMatH</w:t>
      </w:r>
      <w:proofErr w:type="spellEnd"/>
      <w:r w:rsidRPr="002D7D27">
        <w:rPr>
          <w:sz w:val="22"/>
          <w:szCs w:val="22"/>
          <w:lang w:eastAsia="en-US"/>
        </w:rPr>
        <w:t xml:space="preserve"> microsimulation model.</w:t>
      </w:r>
    </w:p>
    <w:p w:rsidR="007C4D20" w:rsidP="003172A0" w:rsidRDefault="007C4D20" w14:paraId="156385C0" w14:textId="77777777">
      <w:pPr>
        <w:jc w:val="center"/>
      </w:pPr>
    </w:p>
    <w:p w:rsidR="00BB5167" w:rsidP="00E80FF0" w:rsidRDefault="00575738" w14:paraId="6A329A04" w14:textId="0042C722">
      <w:pPr>
        <w:pStyle w:val="Heading6"/>
      </w:pPr>
      <w:r>
        <w:t>5.</w:t>
      </w:r>
      <w:r w:rsidR="00D772AB">
        <w:t>8</w:t>
      </w:r>
      <w:r>
        <w:t>112 Forecast</w:t>
      </w:r>
      <w:r w:rsidR="006212B4">
        <w:t>ing</w:t>
      </w:r>
    </w:p>
    <w:p w:rsidR="00E80FF0" w:rsidP="00FA367C" w:rsidRDefault="00E80FF0" w14:paraId="5D666EE3" w14:textId="20A3F84C">
      <w:pPr>
        <w:jc w:val="both"/>
      </w:pPr>
      <w:r>
        <w:t>Almost 70%</w:t>
      </w:r>
      <w:r w:rsidR="00732D72">
        <w:t xml:space="preserve"> and 60%</w:t>
      </w:r>
      <w:r>
        <w:t xml:space="preserve"> of my MMR forecasts were smaller than </w:t>
      </w:r>
      <w:r w:rsidR="00FD5644">
        <w:t xml:space="preserve">the </w:t>
      </w:r>
      <w:r w:rsidR="00603AD3">
        <w:t xml:space="preserve">associated </w:t>
      </w:r>
      <w:proofErr w:type="spellStart"/>
      <w:r w:rsidR="00FD5644">
        <w:t>BMat</w:t>
      </w:r>
      <w:proofErr w:type="spellEnd"/>
      <w:r w:rsidR="00732D72">
        <w:t xml:space="preserve"> and </w:t>
      </w:r>
      <w:proofErr w:type="spellStart"/>
      <w:r w:rsidR="00732D72">
        <w:t>CODEm</w:t>
      </w:r>
      <w:proofErr w:type="spellEnd"/>
      <w:r w:rsidR="00FD5644">
        <w:t xml:space="preserve"> </w:t>
      </w:r>
      <w:r w:rsidR="00A45B05">
        <w:t>estimates</w:t>
      </w:r>
      <w:r w:rsidR="00732D72">
        <w:t>, respectively</w:t>
      </w:r>
      <w:r w:rsidR="00A45B05">
        <w:t xml:space="preserve"> (Figure</w:t>
      </w:r>
      <w:r w:rsidR="00732D72">
        <w:t>s</w:t>
      </w:r>
      <w:r w:rsidR="00A45B05">
        <w:t xml:space="preserve"> </w:t>
      </w:r>
      <w:r w:rsidR="00150CF5">
        <w:t>40</w:t>
      </w:r>
      <w:r w:rsidR="00A45B05">
        <w:t>a</w:t>
      </w:r>
      <w:r w:rsidR="00732D72">
        <w:t xml:space="preserve">, </w:t>
      </w:r>
      <w:r w:rsidR="00150CF5">
        <w:t>40</w:t>
      </w:r>
      <w:r w:rsidR="00732D72">
        <w:t>b</w:t>
      </w:r>
      <w:r w:rsidR="00A45B05">
        <w:t>)</w:t>
      </w:r>
      <w:r w:rsidR="00603AD3">
        <w:t>.</w:t>
      </w:r>
      <w:r w:rsidR="00232251">
        <w:t xml:space="preserve"> In contrast, over 80% of my MMR estimates were smaller than the associated </w:t>
      </w:r>
      <w:proofErr w:type="spellStart"/>
      <w:r w:rsidR="00232251">
        <w:t>GMatH</w:t>
      </w:r>
      <w:proofErr w:type="spellEnd"/>
      <w:r w:rsidR="00232251">
        <w:t xml:space="preserve"> estimates</w:t>
      </w:r>
      <w:r w:rsidR="00861386">
        <w:t xml:space="preserve"> (Figure </w:t>
      </w:r>
      <w:r w:rsidR="00150CF5">
        <w:t>40</w:t>
      </w:r>
      <w:r w:rsidR="00861386">
        <w:t>c)</w:t>
      </w:r>
      <w:r w:rsidR="00232251">
        <w:t xml:space="preserve">. </w:t>
      </w:r>
      <w:r w:rsidR="00FD320F">
        <w:t xml:space="preserve">Over 40% </w:t>
      </w:r>
      <w:r w:rsidR="00AF3CBC">
        <w:t xml:space="preserve">of my model’s MMR predictions </w:t>
      </w:r>
      <w:r w:rsidR="009A09F2">
        <w:t>were between 0 and 50% smaller than</w:t>
      </w:r>
      <w:r w:rsidR="00861386">
        <w:t xml:space="preserve"> both the </w:t>
      </w:r>
      <w:proofErr w:type="spellStart"/>
      <w:r w:rsidR="00861386">
        <w:t>BMat</w:t>
      </w:r>
      <w:proofErr w:type="spellEnd"/>
      <w:r w:rsidR="00861386">
        <w:t xml:space="preserve"> and </w:t>
      </w:r>
      <w:proofErr w:type="spellStart"/>
      <w:r w:rsidR="00861386">
        <w:t>CODEm</w:t>
      </w:r>
      <w:proofErr w:type="spellEnd"/>
      <w:r w:rsidR="00861386">
        <w:t xml:space="preserve"> estimates. In contrast, over 50% of my forecasts were between 65 and 100% smaller than the </w:t>
      </w:r>
      <w:proofErr w:type="spellStart"/>
      <w:r w:rsidR="00861386">
        <w:t>GMatH</w:t>
      </w:r>
      <w:proofErr w:type="spellEnd"/>
      <w:r w:rsidR="00861386">
        <w:t xml:space="preserve"> predictions</w:t>
      </w:r>
      <w:r w:rsidR="00B12BC6">
        <w:t xml:space="preserve">. </w:t>
      </w:r>
    </w:p>
    <w:p w:rsidR="00FA367C" w:rsidP="00FA367C" w:rsidRDefault="00FA367C" w14:paraId="49386B43" w14:textId="77777777">
      <w:pPr>
        <w:jc w:val="both"/>
      </w:pPr>
    </w:p>
    <w:p w:rsidRPr="00BB5167" w:rsidR="00D22497" w:rsidP="00400BB6" w:rsidRDefault="00D22497" w14:paraId="4D962312" w14:textId="32B5E201">
      <w:pPr>
        <w:jc w:val="both"/>
      </w:pPr>
      <w:r>
        <w:t xml:space="preserve">Approximately 30% of my MMR forecasts were larger than the </w:t>
      </w:r>
      <w:proofErr w:type="spellStart"/>
      <w:r>
        <w:t>BMat</w:t>
      </w:r>
      <w:proofErr w:type="spellEnd"/>
      <w:r>
        <w:t xml:space="preserve"> </w:t>
      </w:r>
      <w:r w:rsidR="00FA367C">
        <w:t xml:space="preserve">and </w:t>
      </w:r>
      <w:proofErr w:type="spellStart"/>
      <w:r w:rsidR="00FA367C">
        <w:t>CODEm</w:t>
      </w:r>
      <w:proofErr w:type="spellEnd"/>
      <w:r w:rsidR="00FA367C">
        <w:t xml:space="preserve"> </w:t>
      </w:r>
      <w:r>
        <w:t>estimates</w:t>
      </w:r>
      <w:r w:rsidR="00FA367C">
        <w:t xml:space="preserve"> while only roughly 10% of my forecasts were </w:t>
      </w:r>
      <w:r w:rsidR="008D7024">
        <w:t>larger</w:t>
      </w:r>
      <w:r w:rsidR="00FA367C">
        <w:t xml:space="preserve"> than the associated </w:t>
      </w:r>
      <w:proofErr w:type="spellStart"/>
      <w:r w:rsidR="00FA367C">
        <w:t>GMatH</w:t>
      </w:r>
      <w:proofErr w:type="spellEnd"/>
      <w:r w:rsidR="00FA367C">
        <w:t xml:space="preserve"> predictions.</w:t>
      </w:r>
      <w:r w:rsidRPr="00FA367C" w:rsidR="00FA367C">
        <w:t xml:space="preserve"> </w:t>
      </w:r>
      <w:r w:rsidR="00FA367C">
        <w:t xml:space="preserve">There was a small proportion of instances where my forecasts were over 1300% greater than the corresponding </w:t>
      </w:r>
      <w:proofErr w:type="spellStart"/>
      <w:r w:rsidR="00FA367C">
        <w:t>BMat</w:t>
      </w:r>
      <w:proofErr w:type="spellEnd"/>
      <w:r w:rsidR="00FA367C">
        <w:t xml:space="preserve"> estimates and between 960 and 1,000% greater than the associated </w:t>
      </w:r>
      <w:proofErr w:type="spellStart"/>
      <w:r w:rsidR="00FA367C">
        <w:t>CODEm</w:t>
      </w:r>
      <w:proofErr w:type="spellEnd"/>
      <w:r w:rsidR="00FA367C">
        <w:t xml:space="preserve"> predictions. In comparison, this small proportion of instances was only between 180 and 215% larger than the corresponding </w:t>
      </w:r>
      <w:proofErr w:type="spellStart"/>
      <w:r w:rsidR="00FA367C">
        <w:t>GMatH</w:t>
      </w:r>
      <w:proofErr w:type="spellEnd"/>
      <w:r w:rsidR="00FA367C">
        <w:t xml:space="preserve"> estimates.</w:t>
      </w:r>
    </w:p>
    <w:p w:rsidR="000F03DE" w:rsidP="000F03DE" w:rsidRDefault="00FF67B0" w14:paraId="6622DADD" w14:textId="76E2C6F0">
      <w:pPr>
        <w:jc w:val="center"/>
      </w:pPr>
      <w:r>
        <w:rPr>
          <w:noProof/>
          <w14:ligatures w14:val="standardContextual"/>
        </w:rPr>
        <mc:AlternateContent>
          <mc:Choice Requires="wps">
            <w:drawing>
              <wp:anchor distT="0" distB="0" distL="114300" distR="114300" simplePos="0" relativeHeight="251658290" behindDoc="0" locked="0" layoutInCell="1" allowOverlap="1" wp14:anchorId="0A151242" wp14:editId="6EE3DC67">
                <wp:simplePos x="0" y="0"/>
                <wp:positionH relativeFrom="column">
                  <wp:posOffset>106839</wp:posOffset>
                </wp:positionH>
                <wp:positionV relativeFrom="paragraph">
                  <wp:posOffset>177323</wp:posOffset>
                </wp:positionV>
                <wp:extent cx="337820" cy="322580"/>
                <wp:effectExtent l="0" t="0" r="0" b="0"/>
                <wp:wrapNone/>
                <wp:docPr id="177986017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F67B0" w:rsidP="00FF67B0" w:rsidRDefault="00FF67B0" w14:paraId="05EC8A6B"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DD8E54">
              <v:shape id="_x0000_s1085" style="position:absolute;left:0;text-align:left;margin-left:8.4pt;margin-top:13.95pt;width:26.6pt;height:25.4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" w14:anchorId="0A151242">
                <v:textbox>
                  <w:txbxContent>
                    <w:p w:rsidR="00FF67B0" w:rsidP="00FF67B0" w:rsidRDefault="00FF67B0" w14:paraId="2CA7FCCE" w14:textId="77777777">
                      <w:r>
                        <w:t>a)</w:t>
                      </w:r>
                    </w:p>
                  </w:txbxContent>
                </v:textbox>
              </v:shape>
            </w:pict>
          </mc:Fallback>
        </mc:AlternateContent>
      </w:r>
      <w:r w:rsidRPr="00354EB6" w:rsidR="00354EB6">
        <w:rPr>
          <w:noProof/>
        </w:rPr>
        <w:drawing>
          <wp:inline distT="0" distB="0" distL="0" distR="0" wp14:anchorId="652CBE6D" wp14:editId="53E7EEB0">
            <wp:extent cx="4751620" cy="1596683"/>
            <wp:effectExtent l="0" t="0" r="0" b="3810"/>
            <wp:docPr id="254120815" name="Picture 1" descr="A graph with numbers and a number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0815" name="Picture 1" descr="A graph with numbers and a number of text&#10;&#10;AI-generated content may be incorrect."/>
                    <pic:cNvPicPr/>
                  </pic:nvPicPr>
                  <pic:blipFill>
                    <a:blip r:embed="rId73"/>
                    <a:stretch>
                      <a:fillRect/>
                    </a:stretch>
                  </pic:blipFill>
                  <pic:spPr>
                    <a:xfrm>
                      <a:off x="0" y="0"/>
                      <a:ext cx="4784260" cy="1607651"/>
                    </a:xfrm>
                    <a:prstGeom prst="rect">
                      <a:avLst/>
                    </a:prstGeom>
                  </pic:spPr>
                </pic:pic>
              </a:graphicData>
            </a:graphic>
          </wp:inline>
        </w:drawing>
      </w:r>
    </w:p>
    <w:p w:rsidRPr="00400BB6" w:rsidR="00400BB6" w:rsidP="00400BB6" w:rsidRDefault="00FF67B0" w14:paraId="60AA3306" w14:textId="1054EAB0">
      <w:pPr>
        <w:jc w:val="center"/>
        <w:rPr>
          <w:noProof/>
          <w14:ligatures w14:val="standardContextual"/>
        </w:rPr>
      </w:pPr>
      <w:r>
        <w:rPr>
          <w:noProof/>
          <w14:ligatures w14:val="standardContextual"/>
        </w:rPr>
        <mc:AlternateContent>
          <mc:Choice Requires="wps">
            <w:drawing>
              <wp:anchor distT="0" distB="0" distL="114300" distR="114300" simplePos="0" relativeHeight="251658291" behindDoc="0" locked="0" layoutInCell="1" allowOverlap="1" wp14:anchorId="510FD4BA" wp14:editId="48DC7083">
                <wp:simplePos x="0" y="0"/>
                <wp:positionH relativeFrom="column">
                  <wp:posOffset>353438</wp:posOffset>
                </wp:positionH>
                <wp:positionV relativeFrom="paragraph">
                  <wp:posOffset>103625</wp:posOffset>
                </wp:positionV>
                <wp:extent cx="337820" cy="322580"/>
                <wp:effectExtent l="0" t="0" r="0" b="0"/>
                <wp:wrapNone/>
                <wp:docPr id="26251842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F67B0" w:rsidP="00FF67B0" w:rsidRDefault="00FF67B0" w14:paraId="47549382" w14:textId="1198FC8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4C8060">
              <v:shape id="_x0000_s1086" style="position:absolute;left:0;text-align:left;margin-left:27.85pt;margin-top:8.15pt;width:26.6pt;height:25.4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" w14:anchorId="510FD4BA">
                <v:textbox>
                  <w:txbxContent>
                    <w:p w:rsidR="00FF67B0" w:rsidP="00FF67B0" w:rsidRDefault="00FF67B0" w14:paraId="6F2CDA93" w14:textId="1198FC8E">
                      <w:r>
                        <w:t>b)</w:t>
                      </w:r>
                    </w:p>
                  </w:txbxContent>
                </v:textbox>
              </v:shape>
            </w:pict>
          </mc:Fallback>
        </mc:AlternateContent>
      </w:r>
      <w:r w:rsidRPr="001748D0" w:rsidR="001748D0">
        <w:rPr>
          <w:noProof/>
          <w14:ligatures w14:val="standardContextual"/>
        </w:rPr>
        <w:t xml:space="preserve"> </w:t>
      </w:r>
      <w:r w:rsidRPr="001748D0" w:rsidR="001748D0">
        <w:rPr>
          <w:noProof/>
        </w:rPr>
        <w:drawing>
          <wp:inline distT="0" distB="0" distL="0" distR="0" wp14:anchorId="3BBCAF6C" wp14:editId="37D1E258">
            <wp:extent cx="4304714" cy="1756033"/>
            <wp:effectExtent l="0" t="0" r="635" b="0"/>
            <wp:docPr id="189075746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465" name="Picture 1" descr="A graph with numbers and a number of people&#10;&#10;AI-generated content may be incorrect."/>
                    <pic:cNvPicPr/>
                  </pic:nvPicPr>
                  <pic:blipFill>
                    <a:blip r:embed="rId74"/>
                    <a:stretch>
                      <a:fillRect/>
                    </a:stretch>
                  </pic:blipFill>
                  <pic:spPr>
                    <a:xfrm>
                      <a:off x="0" y="0"/>
                      <a:ext cx="4431648" cy="1807814"/>
                    </a:xfrm>
                    <a:prstGeom prst="rect">
                      <a:avLst/>
                    </a:prstGeom>
                  </pic:spPr>
                </pic:pic>
              </a:graphicData>
            </a:graphic>
          </wp:inline>
        </w:drawing>
      </w:r>
    </w:p>
    <w:p w:rsidR="00575738" w:rsidP="00354EB6" w:rsidRDefault="007D73DB" w14:paraId="5ABA9131" w14:textId="2A94BA3E">
      <w:pPr>
        <w:jc w:val="center"/>
      </w:pPr>
      <w:r>
        <w:rPr>
          <w:noProof/>
          <w14:ligatures w14:val="standardContextual"/>
        </w:rPr>
        <mc:AlternateContent>
          <mc:Choice Requires="wps">
            <w:drawing>
              <wp:anchor distT="0" distB="0" distL="114300" distR="114300" simplePos="0" relativeHeight="251658292" behindDoc="0" locked="0" layoutInCell="1" allowOverlap="1" wp14:anchorId="7259D4A3" wp14:editId="45C55428">
                <wp:simplePos x="0" y="0"/>
                <wp:positionH relativeFrom="column">
                  <wp:posOffset>1072906</wp:posOffset>
                </wp:positionH>
                <wp:positionV relativeFrom="paragraph">
                  <wp:posOffset>85725</wp:posOffset>
                </wp:positionV>
                <wp:extent cx="337820" cy="322580"/>
                <wp:effectExtent l="0" t="0" r="0" b="0"/>
                <wp:wrapNone/>
                <wp:docPr id="663690251"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F67B0" w:rsidP="00FF67B0" w:rsidRDefault="00FF67B0" w14:paraId="2B262676" w14:textId="6307E244">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C1EAEE">
              <v:shape id="_x0000_s1087" style="position:absolute;left:0;text-align:left;margin-left:84.5pt;margin-top:6.75pt;width:26.6pt;height:25.4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" w14:anchorId="7259D4A3">
                <v:textbox>
                  <w:txbxContent>
                    <w:p w:rsidR="00FF67B0" w:rsidP="00FF67B0" w:rsidRDefault="00FF67B0" w14:paraId="6176EEBC" w14:textId="6307E244">
                      <w:r>
                        <w:t>c)</w:t>
                      </w:r>
                    </w:p>
                  </w:txbxContent>
                </v:textbox>
              </v:shape>
            </w:pict>
          </mc:Fallback>
        </mc:AlternateContent>
      </w:r>
      <w:r w:rsidRPr="00512E89" w:rsidR="00512E89">
        <w:rPr>
          <w:noProof/>
        </w:rPr>
        <w:drawing>
          <wp:inline distT="0" distB="0" distL="0" distR="0" wp14:anchorId="7043B576" wp14:editId="0206B9F0">
            <wp:extent cx="2978270" cy="1751427"/>
            <wp:effectExtent l="0" t="0" r="0" b="1270"/>
            <wp:docPr id="1894716940" name="Picture 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16940" name="Picture 1" descr="A graph of a number of blue squares&#10;&#10;AI-generated content may be incorrect."/>
                    <pic:cNvPicPr/>
                  </pic:nvPicPr>
                  <pic:blipFill>
                    <a:blip r:embed="rId75"/>
                    <a:stretch>
                      <a:fillRect/>
                    </a:stretch>
                  </pic:blipFill>
                  <pic:spPr>
                    <a:xfrm>
                      <a:off x="0" y="0"/>
                      <a:ext cx="3041817" cy="1788797"/>
                    </a:xfrm>
                    <a:prstGeom prst="rect">
                      <a:avLst/>
                    </a:prstGeom>
                  </pic:spPr>
                </pic:pic>
              </a:graphicData>
            </a:graphic>
          </wp:inline>
        </w:drawing>
      </w:r>
    </w:p>
    <w:p w:rsidRPr="002D7D27" w:rsidR="007C4D20" w:rsidP="007C4D20" w:rsidRDefault="007C4D20" w14:paraId="698E79BE" w14:textId="38383B91">
      <w:pPr>
        <w:jc w:val="both"/>
        <w:rPr>
          <w:sz w:val="22"/>
          <w:szCs w:val="22"/>
          <w:lang w:eastAsia="en-US"/>
        </w:rPr>
      </w:pPr>
      <w:r w:rsidRPr="002D7D27">
        <w:rPr>
          <w:b/>
          <w:bCs/>
          <w:sz w:val="22"/>
          <w:szCs w:val="22"/>
          <w:lang w:eastAsia="en-US"/>
        </w:rPr>
        <w:t xml:space="preserve">Figure </w:t>
      </w:r>
      <w:r w:rsidR="00150CF5">
        <w:rPr>
          <w:b/>
          <w:bCs/>
          <w:sz w:val="22"/>
          <w:szCs w:val="22"/>
          <w:lang w:eastAsia="en-US"/>
        </w:rPr>
        <w:t>40</w:t>
      </w:r>
      <w:r w:rsidRPr="002D7D27">
        <w:rPr>
          <w:b/>
          <w:bCs/>
          <w:sz w:val="22"/>
          <w:szCs w:val="22"/>
          <w:lang w:eastAsia="en-US"/>
        </w:rPr>
        <w:t>:</w:t>
      </w:r>
      <w:r w:rsidRPr="002D7D27">
        <w:rPr>
          <w:sz w:val="22"/>
          <w:szCs w:val="22"/>
          <w:lang w:eastAsia="en-US"/>
        </w:rPr>
        <w:t xml:space="preserve"> Percentage difference between MMR estimate</w:t>
      </w:r>
      <w:r w:rsidR="00520735">
        <w:rPr>
          <w:sz w:val="22"/>
          <w:szCs w:val="22"/>
          <w:lang w:eastAsia="en-US"/>
        </w:rPr>
        <w:t>d</w:t>
      </w:r>
      <w:r w:rsidRPr="002D7D27">
        <w:rPr>
          <w:sz w:val="22"/>
          <w:szCs w:val="22"/>
          <w:lang w:eastAsia="en-US"/>
        </w:rPr>
        <w:t xml:space="preserve"> by my best-performing Random Forest Stacking Ensemble trained to perform forecasting and the MMR estimate</w:t>
      </w:r>
      <w:r w:rsidR="00520735">
        <w:rPr>
          <w:sz w:val="22"/>
          <w:szCs w:val="22"/>
          <w:lang w:eastAsia="en-US"/>
        </w:rPr>
        <w:t>d</w:t>
      </w:r>
      <w:r w:rsidRPr="002D7D27">
        <w:rPr>
          <w:sz w:val="22"/>
          <w:szCs w:val="22"/>
          <w:lang w:eastAsia="en-US"/>
        </w:rPr>
        <w:t xml:space="preserve"> by a) the UN MMEIG’s </w:t>
      </w:r>
      <w:proofErr w:type="spellStart"/>
      <w:r w:rsidRPr="002D7D27">
        <w:rPr>
          <w:sz w:val="22"/>
          <w:szCs w:val="22"/>
          <w:lang w:eastAsia="en-US"/>
        </w:rPr>
        <w:t>BMat</w:t>
      </w:r>
      <w:proofErr w:type="spellEnd"/>
      <w:r w:rsidRPr="002D7D27">
        <w:rPr>
          <w:sz w:val="22"/>
          <w:szCs w:val="22"/>
          <w:lang w:eastAsia="en-US"/>
        </w:rPr>
        <w:t xml:space="preserve"> model b) the GBD’s </w:t>
      </w:r>
      <w:proofErr w:type="spellStart"/>
      <w:r w:rsidRPr="002D7D27">
        <w:rPr>
          <w:sz w:val="22"/>
          <w:szCs w:val="22"/>
          <w:lang w:eastAsia="en-US"/>
        </w:rPr>
        <w:t>CODem</w:t>
      </w:r>
      <w:proofErr w:type="spellEnd"/>
      <w:r w:rsidRPr="002D7D27">
        <w:rPr>
          <w:sz w:val="22"/>
          <w:szCs w:val="22"/>
          <w:lang w:eastAsia="en-US"/>
        </w:rPr>
        <w:t xml:space="preserve"> model, and c) the </w:t>
      </w:r>
      <w:proofErr w:type="spellStart"/>
      <w:r w:rsidRPr="002D7D27">
        <w:rPr>
          <w:sz w:val="22"/>
          <w:szCs w:val="22"/>
          <w:lang w:eastAsia="en-US"/>
        </w:rPr>
        <w:t>GMatH</w:t>
      </w:r>
      <w:proofErr w:type="spellEnd"/>
      <w:r w:rsidRPr="002D7D27">
        <w:rPr>
          <w:sz w:val="22"/>
          <w:szCs w:val="22"/>
          <w:lang w:eastAsia="en-US"/>
        </w:rPr>
        <w:t xml:space="preserve"> microsimulation model.</w:t>
      </w:r>
    </w:p>
    <w:p w:rsidR="007C4D20" w:rsidP="00EC6FA8" w:rsidRDefault="007C4D20" w14:paraId="453A52FC" w14:textId="77777777"/>
    <w:p w:rsidR="00052966" w:rsidP="00052966" w:rsidRDefault="00052966" w14:paraId="427AAF26" w14:textId="0F60B1B8">
      <w:pPr>
        <w:pStyle w:val="Heading6"/>
      </w:pPr>
      <w:r>
        <w:t>5.</w:t>
      </w:r>
      <w:r w:rsidR="00D772AB">
        <w:t>8</w:t>
      </w:r>
      <w:r>
        <w:t>113 Summary of Differences</w:t>
      </w:r>
    </w:p>
    <w:p w:rsidR="00EC6FA8" w:rsidP="00EC6FA8" w:rsidRDefault="00052966" w14:paraId="1522C972" w14:textId="76E93738">
      <w:pPr>
        <w:jc w:val="both"/>
      </w:pPr>
      <w:r>
        <w:t>The</w:t>
      </w:r>
      <w:r w:rsidR="00EC6FA8">
        <w:t xml:space="preserve"> magnitude difference between </w:t>
      </w:r>
      <w:r>
        <w:t xml:space="preserve">the </w:t>
      </w:r>
      <w:proofErr w:type="spellStart"/>
      <w:r>
        <w:t>GMatH</w:t>
      </w:r>
      <w:proofErr w:type="spellEnd"/>
      <w:r>
        <w:t xml:space="preserve"> predictions and both </w:t>
      </w:r>
      <w:r w:rsidR="00EC6FA8">
        <w:t>my MMR country-level predictions and forecasts was generally larger than the difference</w:t>
      </w:r>
      <w:r w:rsidR="000D4610">
        <w:t>s</w:t>
      </w:r>
      <w:r w:rsidR="00EC6FA8">
        <w:t xml:space="preserve"> to </w:t>
      </w:r>
      <w:proofErr w:type="spellStart"/>
      <w:r>
        <w:t>BMat</w:t>
      </w:r>
      <w:proofErr w:type="spellEnd"/>
      <w:r>
        <w:t xml:space="preserve"> and </w:t>
      </w:r>
      <w:proofErr w:type="spellStart"/>
      <w:r>
        <w:t>CODEm</w:t>
      </w:r>
      <w:proofErr w:type="spellEnd"/>
      <w:r w:rsidR="00EC6FA8">
        <w:t>.</w:t>
      </w:r>
    </w:p>
    <w:p w:rsidRPr="00575738" w:rsidR="00EC6FA8" w:rsidP="00EC6FA8" w:rsidRDefault="00EC6FA8" w14:paraId="0352A8CF" w14:textId="77777777"/>
    <w:p w:rsidR="00E8468C" w:rsidP="00E8468C" w:rsidRDefault="00E8468C" w14:paraId="0E24A41A" w14:textId="77186992">
      <w:pPr>
        <w:pStyle w:val="Heading5"/>
      </w:pPr>
      <w:r>
        <w:t>5.</w:t>
      </w:r>
      <w:r w:rsidR="00D772AB">
        <w:t>8</w:t>
      </w:r>
      <w:r>
        <w:t xml:space="preserve">12 Coverage </w:t>
      </w:r>
    </w:p>
    <w:p w:rsidR="00724228" w:rsidP="00724228" w:rsidRDefault="00594E13" w14:paraId="0F6F2265" w14:textId="71BC6353">
      <w:pPr>
        <w:jc w:val="both"/>
        <w:rPr>
          <w:lang w:eastAsia="en-US"/>
        </w:rPr>
      </w:pPr>
      <w:r>
        <w:rPr>
          <w:lang w:eastAsia="en-US"/>
        </w:rPr>
        <w:t xml:space="preserve">67.1% </w:t>
      </w:r>
      <w:r w:rsidR="008F5AB5">
        <w:rPr>
          <w:lang w:eastAsia="en-US"/>
        </w:rPr>
        <w:t>of my RFSE’s country-level MMR predictions were within the 95% confidence intervals</w:t>
      </w:r>
      <w:r w:rsidR="00935208">
        <w:rPr>
          <w:lang w:eastAsia="en-US"/>
        </w:rPr>
        <w:t xml:space="preserve"> (CI)</w:t>
      </w:r>
      <w:r w:rsidR="008F5AB5">
        <w:rPr>
          <w:lang w:eastAsia="en-US"/>
        </w:rPr>
        <w:t xml:space="preserve"> of </w:t>
      </w:r>
      <w:proofErr w:type="spellStart"/>
      <w:r w:rsidR="008F5AB5">
        <w:rPr>
          <w:lang w:eastAsia="en-US"/>
        </w:rPr>
        <w:t>GMatH</w:t>
      </w:r>
      <w:r w:rsidR="00E0501A">
        <w:rPr>
          <w:lang w:eastAsia="en-US"/>
        </w:rPr>
        <w:t>’s</w:t>
      </w:r>
      <w:proofErr w:type="spellEnd"/>
      <w:r w:rsidR="008F5AB5">
        <w:rPr>
          <w:lang w:eastAsia="en-US"/>
        </w:rPr>
        <w:t xml:space="preserve"> MMR prediction</w:t>
      </w:r>
      <w:r>
        <w:rPr>
          <w:lang w:eastAsia="en-US"/>
        </w:rPr>
        <w:t>s (Table 1</w:t>
      </w:r>
      <w:r w:rsidR="00204F74">
        <w:rPr>
          <w:lang w:eastAsia="en-US"/>
        </w:rPr>
        <w:t>4</w:t>
      </w:r>
      <w:r>
        <w:rPr>
          <w:lang w:eastAsia="en-US"/>
        </w:rPr>
        <w:t>). In contrast,</w:t>
      </w:r>
      <w:r w:rsidR="00935208">
        <w:rPr>
          <w:lang w:eastAsia="en-US"/>
        </w:rPr>
        <w:t xml:space="preserve"> </w:t>
      </w:r>
      <w:r w:rsidR="00427076">
        <w:rPr>
          <w:lang w:eastAsia="en-US"/>
        </w:rPr>
        <w:t xml:space="preserve">only </w:t>
      </w:r>
      <w:r>
        <w:rPr>
          <w:lang w:eastAsia="en-US"/>
        </w:rPr>
        <w:t xml:space="preserve">22.3% and 29.4% </w:t>
      </w:r>
      <w:r w:rsidR="00935208">
        <w:rPr>
          <w:lang w:eastAsia="en-US"/>
        </w:rPr>
        <w:t xml:space="preserve">were within the 95% CI of the </w:t>
      </w:r>
      <w:proofErr w:type="spellStart"/>
      <w:r w:rsidR="00935208">
        <w:rPr>
          <w:lang w:eastAsia="en-US"/>
        </w:rPr>
        <w:t>BMat</w:t>
      </w:r>
      <w:proofErr w:type="spellEnd"/>
      <w:r w:rsidR="00935208">
        <w:rPr>
          <w:lang w:eastAsia="en-US"/>
        </w:rPr>
        <w:t xml:space="preserve"> </w:t>
      </w:r>
      <w:r w:rsidR="008C0A4F">
        <w:rPr>
          <w:lang w:eastAsia="en-US"/>
        </w:rPr>
        <w:t>or</w:t>
      </w:r>
      <w:r w:rsidR="00935208">
        <w:rPr>
          <w:lang w:eastAsia="en-US"/>
        </w:rPr>
        <w:t xml:space="preserve"> </w:t>
      </w:r>
      <w:proofErr w:type="spellStart"/>
      <w:r w:rsidR="00935208">
        <w:rPr>
          <w:lang w:eastAsia="en-US"/>
        </w:rPr>
        <w:t>CODEm</w:t>
      </w:r>
      <w:r w:rsidR="008C0A4F">
        <w:rPr>
          <w:lang w:eastAsia="en-US"/>
        </w:rPr>
        <w:t>’s</w:t>
      </w:r>
      <w:proofErr w:type="spellEnd"/>
      <w:r w:rsidR="008C0A4F">
        <w:rPr>
          <w:lang w:eastAsia="en-US"/>
        </w:rPr>
        <w:t xml:space="preserve"> MMR estimates</w:t>
      </w:r>
      <w:r w:rsidR="003F04CB">
        <w:rPr>
          <w:lang w:eastAsia="en-US"/>
        </w:rPr>
        <w:t>, respectively</w:t>
      </w:r>
      <w:r w:rsidR="00730FFB">
        <w:rPr>
          <w:lang w:eastAsia="en-US"/>
        </w:rPr>
        <w:t>.</w:t>
      </w:r>
      <w:r w:rsidR="00935208">
        <w:rPr>
          <w:lang w:eastAsia="en-US"/>
        </w:rPr>
        <w:t xml:space="preserve"> </w:t>
      </w:r>
      <w:r w:rsidR="00631F58">
        <w:rPr>
          <w:lang w:eastAsia="en-US"/>
        </w:rPr>
        <w:t xml:space="preserve">Similarly, only 20.4%, 33.2%, and 67.1% of the ground truth MMR estimates </w:t>
      </w:r>
      <w:r w:rsidR="00544F64">
        <w:rPr>
          <w:lang w:eastAsia="en-US"/>
        </w:rPr>
        <w:t>used to train</w:t>
      </w:r>
      <w:r w:rsidR="00631F58">
        <w:rPr>
          <w:lang w:eastAsia="en-US"/>
        </w:rPr>
        <w:t xml:space="preserve"> my RFSE were within these models’ 95% confidence intervals.</w:t>
      </w:r>
    </w:p>
    <w:p w:rsidR="00935208" w:rsidP="00724228" w:rsidRDefault="00935208" w14:paraId="7C488BD0" w14:textId="77777777">
      <w:pPr>
        <w:jc w:val="both"/>
        <w:rPr>
          <w:lang w:eastAsia="en-US"/>
        </w:rPr>
      </w:pPr>
    </w:p>
    <w:p w:rsidR="00935208" w:rsidP="00724228" w:rsidRDefault="00DE3366" w14:paraId="612ED2BE" w14:textId="1C5D9A9C">
      <w:pPr>
        <w:jc w:val="both"/>
        <w:rPr>
          <w:lang w:eastAsia="en-US"/>
        </w:rPr>
      </w:pPr>
      <w:r>
        <w:rPr>
          <w:lang w:eastAsia="en-US"/>
        </w:rPr>
        <w:t xml:space="preserve">A higher proportion of my RFSE’s MMR forecasts were within </w:t>
      </w:r>
      <w:proofErr w:type="spellStart"/>
      <w:r w:rsidR="00261C06">
        <w:rPr>
          <w:lang w:eastAsia="en-US"/>
        </w:rPr>
        <w:t>BMat</w:t>
      </w:r>
      <w:proofErr w:type="spellEnd"/>
      <w:r w:rsidR="00261C06">
        <w:rPr>
          <w:lang w:eastAsia="en-US"/>
        </w:rPr>
        <w:t xml:space="preserve"> and </w:t>
      </w:r>
      <w:proofErr w:type="spellStart"/>
      <w:r w:rsidR="00261C06">
        <w:rPr>
          <w:lang w:eastAsia="en-US"/>
        </w:rPr>
        <w:t>GMatH’s</w:t>
      </w:r>
      <w:proofErr w:type="spellEnd"/>
      <w:r w:rsidR="00261C06">
        <w:rPr>
          <w:lang w:eastAsia="en-US"/>
        </w:rPr>
        <w:t xml:space="preserve"> </w:t>
      </w:r>
      <w:r>
        <w:rPr>
          <w:lang w:eastAsia="en-US"/>
        </w:rPr>
        <w:t xml:space="preserve">95% CI </w:t>
      </w:r>
      <w:r w:rsidR="00CB32EB">
        <w:rPr>
          <w:lang w:eastAsia="en-US"/>
        </w:rPr>
        <w:t xml:space="preserve">than </w:t>
      </w:r>
      <w:r w:rsidR="00F34BF5">
        <w:rPr>
          <w:lang w:eastAsia="en-US"/>
        </w:rPr>
        <w:t xml:space="preserve">the proportion of </w:t>
      </w:r>
      <w:r w:rsidR="00CB32EB">
        <w:rPr>
          <w:lang w:eastAsia="en-US"/>
        </w:rPr>
        <w:t xml:space="preserve">my model’s country-level predictions. In contrast, a smaller proportion of my model’s MMR forecasts were within the 95% CI of the </w:t>
      </w:r>
      <w:proofErr w:type="spellStart"/>
      <w:r w:rsidR="00CB32EB">
        <w:rPr>
          <w:lang w:eastAsia="en-US"/>
        </w:rPr>
        <w:t>CODEm</w:t>
      </w:r>
      <w:proofErr w:type="spellEnd"/>
      <w:r w:rsidR="00CB32EB">
        <w:rPr>
          <w:lang w:eastAsia="en-US"/>
        </w:rPr>
        <w:t xml:space="preserve"> model’s estimates. More specifically, 30.9, 2</w:t>
      </w:r>
      <w:r w:rsidR="009B0086">
        <w:rPr>
          <w:lang w:eastAsia="en-US"/>
        </w:rPr>
        <w:t>3</w:t>
      </w:r>
      <w:r w:rsidR="00CB32EB">
        <w:rPr>
          <w:lang w:eastAsia="en-US"/>
        </w:rPr>
        <w:t>.</w:t>
      </w:r>
      <w:r w:rsidR="009B0086">
        <w:rPr>
          <w:lang w:eastAsia="en-US"/>
        </w:rPr>
        <w:t>5</w:t>
      </w:r>
      <w:r w:rsidR="00CB32EB">
        <w:rPr>
          <w:lang w:eastAsia="en-US"/>
        </w:rPr>
        <w:t>, and 81.</w:t>
      </w:r>
      <w:r w:rsidR="009B0086">
        <w:rPr>
          <w:lang w:eastAsia="en-US"/>
        </w:rPr>
        <w:t>6</w:t>
      </w:r>
      <w:r w:rsidR="00CB32EB">
        <w:rPr>
          <w:lang w:eastAsia="en-US"/>
        </w:rPr>
        <w:t>%</w:t>
      </w:r>
      <w:r w:rsidR="00912B37">
        <w:rPr>
          <w:lang w:eastAsia="en-US"/>
        </w:rPr>
        <w:t xml:space="preserve"> of my models’ MMR forecasts were within the 95% CI of the </w:t>
      </w:r>
      <w:proofErr w:type="spellStart"/>
      <w:r w:rsidR="00912B37">
        <w:rPr>
          <w:lang w:eastAsia="en-US"/>
        </w:rPr>
        <w:t>BMat</w:t>
      </w:r>
      <w:proofErr w:type="spellEnd"/>
      <w:r w:rsidR="00912B37">
        <w:rPr>
          <w:lang w:eastAsia="en-US"/>
        </w:rPr>
        <w:t xml:space="preserve">, </w:t>
      </w:r>
      <w:proofErr w:type="spellStart"/>
      <w:r w:rsidR="00912B37">
        <w:rPr>
          <w:lang w:eastAsia="en-US"/>
        </w:rPr>
        <w:t>CODEm</w:t>
      </w:r>
      <w:proofErr w:type="spellEnd"/>
      <w:r w:rsidR="00912B37">
        <w:rPr>
          <w:lang w:eastAsia="en-US"/>
        </w:rPr>
        <w:t xml:space="preserve">, and </w:t>
      </w:r>
      <w:proofErr w:type="spellStart"/>
      <w:r w:rsidR="00912B37">
        <w:rPr>
          <w:lang w:eastAsia="en-US"/>
        </w:rPr>
        <w:t>GMatH</w:t>
      </w:r>
      <w:proofErr w:type="spellEnd"/>
      <w:r w:rsidR="00912B37">
        <w:rPr>
          <w:lang w:eastAsia="en-US"/>
        </w:rPr>
        <w:t xml:space="preserve"> models, respectively. A </w:t>
      </w:r>
      <w:r w:rsidR="00E40025">
        <w:rPr>
          <w:lang w:eastAsia="en-US"/>
        </w:rPr>
        <w:t>similar, but slightly higher,</w:t>
      </w:r>
      <w:r w:rsidR="00912B37">
        <w:rPr>
          <w:lang w:eastAsia="en-US"/>
        </w:rPr>
        <w:t xml:space="preserve"> proportion of the ground truth MMR estimates used to train my model were within these 95% confidence intervals</w:t>
      </w:r>
      <w:r w:rsidR="00E40025">
        <w:rPr>
          <w:lang w:eastAsia="en-US"/>
        </w:rPr>
        <w:t xml:space="preserve"> (32.6%, 2</w:t>
      </w:r>
      <w:r w:rsidR="009B0086">
        <w:rPr>
          <w:lang w:eastAsia="en-US"/>
        </w:rPr>
        <w:t>5</w:t>
      </w:r>
      <w:r w:rsidR="00E40025">
        <w:rPr>
          <w:lang w:eastAsia="en-US"/>
        </w:rPr>
        <w:t>.</w:t>
      </w:r>
      <w:r w:rsidR="009B0086">
        <w:rPr>
          <w:lang w:eastAsia="en-US"/>
        </w:rPr>
        <w:t>1</w:t>
      </w:r>
      <w:r w:rsidR="00E40025">
        <w:rPr>
          <w:lang w:eastAsia="en-US"/>
        </w:rPr>
        <w:t>%, and 84.</w:t>
      </w:r>
      <w:r w:rsidR="009B0086">
        <w:rPr>
          <w:lang w:eastAsia="en-US"/>
        </w:rPr>
        <w:t>9</w:t>
      </w:r>
      <w:r w:rsidR="00E40025">
        <w:rPr>
          <w:lang w:eastAsia="en-US"/>
        </w:rPr>
        <w:t>%).</w:t>
      </w:r>
    </w:p>
    <w:p w:rsidRPr="00CD2131" w:rsidR="00CD2131" w:rsidP="00724228" w:rsidRDefault="00CD2131" w14:paraId="22904A8C" w14:textId="77777777">
      <w:pPr>
        <w:jc w:val="both"/>
        <w:rPr>
          <w:lang w:eastAsia="en-US"/>
        </w:rPr>
      </w:pPr>
    </w:p>
    <w:p w:rsidRPr="002D7D27" w:rsidR="00E8468C" w:rsidP="00724228" w:rsidRDefault="00724228" w14:paraId="15D599C8" w14:textId="74B1BC8A">
      <w:pPr>
        <w:jc w:val="both"/>
        <w:rPr>
          <w:sz w:val="22"/>
          <w:szCs w:val="22"/>
          <w:lang w:eastAsia="en-US"/>
        </w:rPr>
      </w:pPr>
      <w:r w:rsidRPr="002D7D27">
        <w:rPr>
          <w:b/>
          <w:bCs/>
          <w:sz w:val="22"/>
          <w:szCs w:val="22"/>
          <w:lang w:eastAsia="en-US"/>
        </w:rPr>
        <w:t>Table 1</w:t>
      </w:r>
      <w:r w:rsidR="00204F74">
        <w:rPr>
          <w:b/>
          <w:bCs/>
          <w:sz w:val="22"/>
          <w:szCs w:val="22"/>
          <w:lang w:eastAsia="en-US"/>
        </w:rPr>
        <w:t>4</w:t>
      </w:r>
      <w:r w:rsidRPr="002D7D27">
        <w:rPr>
          <w:b/>
          <w:bCs/>
          <w:sz w:val="22"/>
          <w:szCs w:val="22"/>
          <w:lang w:eastAsia="en-US"/>
        </w:rPr>
        <w:t>:</w:t>
      </w:r>
      <w:r w:rsidRPr="002D7D27">
        <w:rPr>
          <w:sz w:val="22"/>
          <w:szCs w:val="22"/>
          <w:lang w:eastAsia="en-US"/>
        </w:rPr>
        <w:t xml:space="preserve"> The percentage of</w:t>
      </w:r>
      <w:r w:rsidRPr="002D7D27" w:rsidR="001F141A">
        <w:rPr>
          <w:sz w:val="22"/>
          <w:szCs w:val="22"/>
          <w:lang w:eastAsia="en-US"/>
        </w:rPr>
        <w:t xml:space="preserve"> MMR </w:t>
      </w:r>
      <w:r w:rsidRPr="002D7D27" w:rsidR="00E42582">
        <w:rPr>
          <w:sz w:val="22"/>
          <w:szCs w:val="22"/>
          <w:lang w:eastAsia="en-US"/>
        </w:rPr>
        <w:t>country-level predictions and forecasts</w:t>
      </w:r>
      <w:r w:rsidRPr="002D7D27" w:rsidR="001F141A">
        <w:rPr>
          <w:sz w:val="22"/>
          <w:szCs w:val="22"/>
          <w:lang w:eastAsia="en-US"/>
        </w:rPr>
        <w:t xml:space="preserve"> from my best-performing Random Forest Stacking Ensemble </w:t>
      </w:r>
      <w:r w:rsidRPr="002D7D27" w:rsidR="00147196">
        <w:rPr>
          <w:sz w:val="22"/>
          <w:szCs w:val="22"/>
          <w:lang w:eastAsia="en-US"/>
        </w:rPr>
        <w:t>that fell within the 95% confidence interval</w:t>
      </w:r>
      <w:r w:rsidRPr="002D7D27" w:rsidR="00107AF4">
        <w:rPr>
          <w:sz w:val="22"/>
          <w:szCs w:val="22"/>
          <w:lang w:eastAsia="en-US"/>
        </w:rPr>
        <w:t>s (CI)</w:t>
      </w:r>
      <w:r w:rsidRPr="002D7D27" w:rsidR="00147196">
        <w:rPr>
          <w:sz w:val="22"/>
          <w:szCs w:val="22"/>
          <w:lang w:eastAsia="en-US"/>
        </w:rPr>
        <w:t xml:space="preserve"> for the </w:t>
      </w:r>
      <w:proofErr w:type="spellStart"/>
      <w:r w:rsidRPr="002D7D27" w:rsidR="00147196">
        <w:rPr>
          <w:sz w:val="22"/>
          <w:szCs w:val="22"/>
          <w:lang w:eastAsia="en-US"/>
        </w:rPr>
        <w:t>BMat</w:t>
      </w:r>
      <w:proofErr w:type="spellEnd"/>
      <w:r w:rsidRPr="002D7D27" w:rsidR="00062915">
        <w:rPr>
          <w:sz w:val="22"/>
          <w:szCs w:val="22"/>
          <w:lang w:eastAsia="en-US"/>
        </w:rPr>
        <w:t xml:space="preserve"> (blue)</w:t>
      </w:r>
      <w:r w:rsidRPr="002D7D27" w:rsidR="00147196">
        <w:rPr>
          <w:sz w:val="22"/>
          <w:szCs w:val="22"/>
          <w:lang w:eastAsia="en-US"/>
        </w:rPr>
        <w:t xml:space="preserve">, </w:t>
      </w:r>
      <w:proofErr w:type="spellStart"/>
      <w:r w:rsidRPr="002D7D27" w:rsidR="00147196">
        <w:rPr>
          <w:sz w:val="22"/>
          <w:szCs w:val="22"/>
          <w:lang w:eastAsia="en-US"/>
        </w:rPr>
        <w:t>CODEm</w:t>
      </w:r>
      <w:proofErr w:type="spellEnd"/>
      <w:r w:rsidRPr="002D7D27" w:rsidR="00062915">
        <w:rPr>
          <w:sz w:val="22"/>
          <w:szCs w:val="22"/>
          <w:lang w:eastAsia="en-US"/>
        </w:rPr>
        <w:t xml:space="preserve"> (green)</w:t>
      </w:r>
      <w:r w:rsidRPr="002D7D27" w:rsidR="00147196">
        <w:rPr>
          <w:sz w:val="22"/>
          <w:szCs w:val="22"/>
          <w:lang w:eastAsia="en-US"/>
        </w:rPr>
        <w:t xml:space="preserve">, and </w:t>
      </w:r>
      <w:proofErr w:type="spellStart"/>
      <w:r w:rsidRPr="002D7D27" w:rsidR="00147196">
        <w:rPr>
          <w:sz w:val="22"/>
          <w:szCs w:val="22"/>
          <w:lang w:eastAsia="en-US"/>
        </w:rPr>
        <w:t>GMatH</w:t>
      </w:r>
      <w:proofErr w:type="spellEnd"/>
      <w:r w:rsidRPr="002D7D27" w:rsidR="00062915">
        <w:rPr>
          <w:sz w:val="22"/>
          <w:szCs w:val="22"/>
          <w:lang w:eastAsia="en-US"/>
        </w:rPr>
        <w:t xml:space="preserve"> (purple)</w:t>
      </w:r>
      <w:r w:rsidRPr="002D7D27" w:rsidR="00147196">
        <w:rPr>
          <w:sz w:val="22"/>
          <w:szCs w:val="22"/>
          <w:lang w:eastAsia="en-US"/>
        </w:rPr>
        <w:t xml:space="preserve"> model</w:t>
      </w:r>
      <w:r w:rsidRPr="002D7D27" w:rsidR="004B2DA2">
        <w:rPr>
          <w:sz w:val="22"/>
          <w:szCs w:val="22"/>
          <w:lang w:eastAsia="en-US"/>
        </w:rPr>
        <w:t xml:space="preserve">s’ </w:t>
      </w:r>
      <w:r w:rsidRPr="002D7D27" w:rsidR="00147196">
        <w:rPr>
          <w:sz w:val="22"/>
          <w:szCs w:val="22"/>
          <w:lang w:eastAsia="en-US"/>
        </w:rPr>
        <w:t>predictions</w:t>
      </w:r>
      <w:r w:rsidRPr="002D7D27" w:rsidR="004B2DA2">
        <w:rPr>
          <w:sz w:val="22"/>
          <w:szCs w:val="22"/>
          <w:lang w:eastAsia="en-US"/>
        </w:rPr>
        <w:t>.</w:t>
      </w:r>
      <w:r w:rsidRPr="002D7D27">
        <w:rPr>
          <w:sz w:val="22"/>
          <w:szCs w:val="22"/>
          <w:lang w:eastAsia="en-US"/>
        </w:rPr>
        <w:t xml:space="preserve"> </w:t>
      </w:r>
      <w:r w:rsidRPr="002D7D27" w:rsidR="00E42582">
        <w:rPr>
          <w:sz w:val="22"/>
          <w:szCs w:val="22"/>
          <w:lang w:eastAsia="en-US"/>
        </w:rPr>
        <w:t xml:space="preserve">The proportion of ground truth MMR estimates used to train my model that fell within these </w:t>
      </w:r>
      <w:r w:rsidRPr="002D7D27" w:rsidR="00107AF4">
        <w:rPr>
          <w:sz w:val="22"/>
          <w:szCs w:val="22"/>
          <w:lang w:eastAsia="en-US"/>
        </w:rPr>
        <w:t>CI</w:t>
      </w:r>
      <w:r w:rsidRPr="002D7D27" w:rsidR="00E42582">
        <w:rPr>
          <w:sz w:val="22"/>
          <w:szCs w:val="22"/>
          <w:lang w:eastAsia="en-US"/>
        </w:rPr>
        <w:t xml:space="preserve"> </w:t>
      </w:r>
      <w:r w:rsidR="001635D3">
        <w:rPr>
          <w:sz w:val="22"/>
          <w:szCs w:val="22"/>
          <w:lang w:eastAsia="en-US"/>
        </w:rPr>
        <w:t>was</w:t>
      </w:r>
      <w:r w:rsidRPr="002D7D27" w:rsidR="00E42582">
        <w:rPr>
          <w:sz w:val="22"/>
          <w:szCs w:val="22"/>
          <w:lang w:eastAsia="en-US"/>
        </w:rPr>
        <w:t xml:space="preserve"> also presented.</w:t>
      </w:r>
    </w:p>
    <w:tbl>
      <w:tblPr>
        <w:tblStyle w:val="TableGrid"/>
        <w:tblW w:w="5000" w:type="pct"/>
        <w:tblLook w:val="04A0" w:firstRow="1" w:lastRow="0" w:firstColumn="1" w:lastColumn="0" w:noHBand="0" w:noVBand="1"/>
      </w:tblPr>
      <w:tblGrid>
        <w:gridCol w:w="1216"/>
        <w:gridCol w:w="1187"/>
        <w:gridCol w:w="1275"/>
        <w:gridCol w:w="1277"/>
        <w:gridCol w:w="1275"/>
        <w:gridCol w:w="1419"/>
        <w:gridCol w:w="1367"/>
      </w:tblGrid>
      <w:tr w:rsidR="009F138E" w:rsidTr="009F138E" w14:paraId="3B7BF64B" w14:textId="77777777">
        <w:tc>
          <w:tcPr>
            <w:tcW w:w="674" w:type="pct"/>
          </w:tcPr>
          <w:p w:rsidR="009E7987" w:rsidP="00D705BD" w:rsidRDefault="009E7987" w14:paraId="71EB0D2A" w14:textId="77777777">
            <w:pPr>
              <w:jc w:val="center"/>
              <w:rPr>
                <w:b/>
                <w:bCs/>
                <w:sz w:val="20"/>
                <w:szCs w:val="20"/>
              </w:rPr>
            </w:pPr>
          </w:p>
          <w:p w:rsidR="009E7987" w:rsidP="00D705BD" w:rsidRDefault="009E7987" w14:paraId="7BC7D045" w14:textId="77777777">
            <w:pPr>
              <w:jc w:val="center"/>
              <w:rPr>
                <w:b/>
                <w:bCs/>
                <w:sz w:val="20"/>
                <w:szCs w:val="20"/>
              </w:rPr>
            </w:pPr>
          </w:p>
          <w:p w:rsidRPr="00CD2131" w:rsidR="00E83803" w:rsidP="00D705BD" w:rsidRDefault="00E83803" w14:paraId="53594D93" w14:textId="616506EE">
            <w:pPr>
              <w:jc w:val="center"/>
              <w:rPr>
                <w:b/>
                <w:bCs/>
                <w:sz w:val="20"/>
                <w:szCs w:val="20"/>
              </w:rPr>
            </w:pPr>
            <w:r w:rsidRPr="00CD2131">
              <w:rPr>
                <w:b/>
                <w:bCs/>
                <w:sz w:val="20"/>
                <w:szCs w:val="20"/>
              </w:rPr>
              <w:t>Type of Analysis</w:t>
            </w:r>
          </w:p>
        </w:tc>
        <w:tc>
          <w:tcPr>
            <w:tcW w:w="659" w:type="pct"/>
            <w:shd w:val="clear" w:color="auto" w:fill="CAEDFB" w:themeFill="accent4" w:themeFillTint="33"/>
          </w:tcPr>
          <w:p w:rsidRPr="00CD2131" w:rsidR="00E83803" w:rsidP="00D705BD" w:rsidRDefault="00532739" w14:paraId="2401D945" w14:textId="4D09BA8C">
            <w:pPr>
              <w:jc w:val="center"/>
              <w:rPr>
                <w:b/>
                <w:bCs/>
                <w:sz w:val="20"/>
                <w:szCs w:val="20"/>
              </w:rPr>
            </w:pPr>
            <w:r w:rsidRPr="00CD2131">
              <w:rPr>
                <w:b/>
                <w:bCs/>
                <w:sz w:val="20"/>
                <w:szCs w:val="20"/>
              </w:rPr>
              <w:t>Percent</w:t>
            </w:r>
            <w:r w:rsidRPr="00CD2131" w:rsidR="00107AF4">
              <w:rPr>
                <w:b/>
                <w:bCs/>
                <w:sz w:val="20"/>
                <w:szCs w:val="20"/>
              </w:rPr>
              <w:t xml:space="preserve"> of RFSE MMR estimates within </w:t>
            </w:r>
            <w:proofErr w:type="spellStart"/>
            <w:r w:rsidRPr="00CD2131" w:rsidR="00107AF4">
              <w:rPr>
                <w:b/>
                <w:bCs/>
                <w:sz w:val="20"/>
                <w:szCs w:val="20"/>
              </w:rPr>
              <w:t>BMat’s</w:t>
            </w:r>
            <w:proofErr w:type="spellEnd"/>
            <w:r w:rsidRPr="00CD2131" w:rsidR="00107AF4">
              <w:rPr>
                <w:b/>
                <w:bCs/>
                <w:sz w:val="20"/>
                <w:szCs w:val="20"/>
              </w:rPr>
              <w:t xml:space="preserve"> 95% CI</w:t>
            </w:r>
          </w:p>
        </w:tc>
        <w:tc>
          <w:tcPr>
            <w:tcW w:w="707" w:type="pct"/>
            <w:shd w:val="clear" w:color="auto" w:fill="CAEDFB" w:themeFill="accent4" w:themeFillTint="33"/>
          </w:tcPr>
          <w:p w:rsidRPr="00CD2131" w:rsidR="00E83803" w:rsidP="00D705BD" w:rsidRDefault="00532739" w14:paraId="75F8EFE0" w14:textId="6B6550D9">
            <w:pPr>
              <w:jc w:val="center"/>
              <w:rPr>
                <w:b/>
                <w:bCs/>
                <w:sz w:val="20"/>
                <w:szCs w:val="20"/>
              </w:rPr>
            </w:pPr>
            <w:r w:rsidRPr="00CD2131">
              <w:rPr>
                <w:b/>
                <w:bCs/>
                <w:sz w:val="20"/>
                <w:szCs w:val="20"/>
              </w:rPr>
              <w:t xml:space="preserve">Percent </w:t>
            </w:r>
            <w:r w:rsidRPr="00CD2131" w:rsidR="00107AF4">
              <w:rPr>
                <w:b/>
                <w:bCs/>
                <w:sz w:val="20"/>
                <w:szCs w:val="20"/>
              </w:rPr>
              <w:t xml:space="preserve">of ground truth MMR estimates within </w:t>
            </w:r>
            <w:proofErr w:type="spellStart"/>
            <w:r w:rsidRPr="00CD2131" w:rsidR="00107AF4">
              <w:rPr>
                <w:b/>
                <w:bCs/>
                <w:sz w:val="20"/>
                <w:szCs w:val="20"/>
              </w:rPr>
              <w:t>BMat’s</w:t>
            </w:r>
            <w:proofErr w:type="spellEnd"/>
            <w:r w:rsidRPr="00CD2131" w:rsidR="00107AF4">
              <w:rPr>
                <w:b/>
                <w:bCs/>
                <w:sz w:val="20"/>
                <w:szCs w:val="20"/>
              </w:rPr>
              <w:t xml:space="preserve"> 95% CI</w:t>
            </w:r>
          </w:p>
        </w:tc>
        <w:tc>
          <w:tcPr>
            <w:tcW w:w="708" w:type="pct"/>
            <w:shd w:val="clear" w:color="auto" w:fill="D9F2D0" w:themeFill="accent6" w:themeFillTint="33"/>
          </w:tcPr>
          <w:p w:rsidRPr="00CD2131" w:rsidR="00E83803" w:rsidP="00D705BD" w:rsidRDefault="00532739" w14:paraId="6A174CF9" w14:textId="32C4BFFE">
            <w:pPr>
              <w:jc w:val="center"/>
              <w:rPr>
                <w:b/>
                <w:bCs/>
                <w:sz w:val="20"/>
                <w:szCs w:val="20"/>
              </w:rPr>
            </w:pPr>
            <w:r w:rsidRPr="00CD2131">
              <w:rPr>
                <w:b/>
                <w:bCs/>
                <w:sz w:val="20"/>
                <w:szCs w:val="20"/>
              </w:rPr>
              <w:t xml:space="preserve">Percent </w:t>
            </w:r>
            <w:r w:rsidRPr="00CD2131" w:rsidR="00107AF4">
              <w:rPr>
                <w:b/>
                <w:bCs/>
                <w:sz w:val="20"/>
                <w:szCs w:val="20"/>
              </w:rPr>
              <w:t xml:space="preserve">of RFSE MMR estimates within </w:t>
            </w:r>
            <w:proofErr w:type="spellStart"/>
            <w:r w:rsidRPr="00CD2131" w:rsidR="00107AF4">
              <w:rPr>
                <w:b/>
                <w:bCs/>
                <w:sz w:val="20"/>
                <w:szCs w:val="20"/>
              </w:rPr>
              <w:t>CODEm’s</w:t>
            </w:r>
            <w:proofErr w:type="spellEnd"/>
            <w:r w:rsidRPr="00CD2131" w:rsidR="00107AF4">
              <w:rPr>
                <w:b/>
                <w:bCs/>
                <w:sz w:val="20"/>
                <w:szCs w:val="20"/>
              </w:rPr>
              <w:t xml:space="preserve"> 95</w:t>
            </w:r>
            <w:r w:rsidRPr="00CD2131" w:rsidR="009A5648">
              <w:rPr>
                <w:b/>
                <w:bCs/>
                <w:sz w:val="20"/>
                <w:szCs w:val="20"/>
              </w:rPr>
              <w:t>%</w:t>
            </w:r>
            <w:r w:rsidRPr="00CD2131" w:rsidR="00107AF4">
              <w:rPr>
                <w:b/>
                <w:bCs/>
                <w:sz w:val="20"/>
                <w:szCs w:val="20"/>
              </w:rPr>
              <w:t xml:space="preserve"> CI</w:t>
            </w:r>
          </w:p>
        </w:tc>
        <w:tc>
          <w:tcPr>
            <w:tcW w:w="707" w:type="pct"/>
            <w:shd w:val="clear" w:color="auto" w:fill="D9F2D0" w:themeFill="accent6" w:themeFillTint="33"/>
          </w:tcPr>
          <w:p w:rsidRPr="00CD2131" w:rsidR="00E83803" w:rsidP="00D705BD" w:rsidRDefault="00532739" w14:paraId="1AF0DC2D" w14:textId="32B33A2A">
            <w:pPr>
              <w:jc w:val="center"/>
              <w:rPr>
                <w:b/>
                <w:bCs/>
                <w:sz w:val="20"/>
                <w:szCs w:val="20"/>
              </w:rPr>
            </w:pPr>
            <w:r w:rsidRPr="00CD2131">
              <w:rPr>
                <w:b/>
                <w:bCs/>
                <w:sz w:val="20"/>
                <w:szCs w:val="20"/>
              </w:rPr>
              <w:t xml:space="preserve">Percent </w:t>
            </w:r>
            <w:r w:rsidRPr="00CD2131" w:rsidR="00107AF4">
              <w:rPr>
                <w:b/>
                <w:bCs/>
                <w:sz w:val="20"/>
                <w:szCs w:val="20"/>
              </w:rPr>
              <w:t xml:space="preserve">of ground truth MMR estimates within </w:t>
            </w:r>
            <w:proofErr w:type="spellStart"/>
            <w:r w:rsidRPr="00CD2131" w:rsidR="00107AF4">
              <w:rPr>
                <w:b/>
                <w:bCs/>
                <w:sz w:val="20"/>
                <w:szCs w:val="20"/>
              </w:rPr>
              <w:t>CODEm’s</w:t>
            </w:r>
            <w:proofErr w:type="spellEnd"/>
            <w:r w:rsidRPr="00CD2131" w:rsidR="00107AF4">
              <w:rPr>
                <w:b/>
                <w:bCs/>
                <w:sz w:val="20"/>
                <w:szCs w:val="20"/>
              </w:rPr>
              <w:t xml:space="preserve"> 95% CI</w:t>
            </w:r>
          </w:p>
        </w:tc>
        <w:tc>
          <w:tcPr>
            <w:tcW w:w="787" w:type="pct"/>
            <w:shd w:val="clear" w:color="auto" w:fill="F2CEED" w:themeFill="accent5" w:themeFillTint="33"/>
          </w:tcPr>
          <w:p w:rsidRPr="00CD2131" w:rsidR="00E83803" w:rsidP="00D705BD" w:rsidRDefault="00532739" w14:paraId="253B7D85" w14:textId="01EEE32A">
            <w:pPr>
              <w:jc w:val="center"/>
              <w:rPr>
                <w:b/>
                <w:bCs/>
                <w:sz w:val="20"/>
                <w:szCs w:val="20"/>
              </w:rPr>
            </w:pPr>
            <w:r w:rsidRPr="00CD2131">
              <w:rPr>
                <w:b/>
                <w:bCs/>
                <w:sz w:val="20"/>
                <w:szCs w:val="20"/>
              </w:rPr>
              <w:t xml:space="preserve">Percent </w:t>
            </w:r>
            <w:r w:rsidRPr="00CD2131" w:rsidR="00107AF4">
              <w:rPr>
                <w:b/>
                <w:bCs/>
                <w:sz w:val="20"/>
                <w:szCs w:val="20"/>
              </w:rPr>
              <w:t xml:space="preserve">of RFSE MMR estimates within </w:t>
            </w:r>
            <w:proofErr w:type="spellStart"/>
            <w:r w:rsidRPr="00CD2131" w:rsidR="00107AF4">
              <w:rPr>
                <w:b/>
                <w:bCs/>
                <w:sz w:val="20"/>
                <w:szCs w:val="20"/>
              </w:rPr>
              <w:t>GMatH’s</w:t>
            </w:r>
            <w:proofErr w:type="spellEnd"/>
            <w:r w:rsidRPr="00CD2131" w:rsidR="00107AF4">
              <w:rPr>
                <w:b/>
                <w:bCs/>
                <w:sz w:val="20"/>
                <w:szCs w:val="20"/>
              </w:rPr>
              <w:t xml:space="preserve"> 95% CI</w:t>
            </w:r>
          </w:p>
        </w:tc>
        <w:tc>
          <w:tcPr>
            <w:tcW w:w="758" w:type="pct"/>
            <w:shd w:val="clear" w:color="auto" w:fill="F2CEED" w:themeFill="accent5" w:themeFillTint="33"/>
          </w:tcPr>
          <w:p w:rsidRPr="00CD2131" w:rsidR="00E83803" w:rsidP="00D705BD" w:rsidRDefault="00532739" w14:paraId="764B229E" w14:textId="180B9884">
            <w:pPr>
              <w:jc w:val="center"/>
              <w:rPr>
                <w:b/>
                <w:bCs/>
                <w:sz w:val="20"/>
                <w:szCs w:val="20"/>
              </w:rPr>
            </w:pPr>
            <w:r w:rsidRPr="00CD2131">
              <w:rPr>
                <w:b/>
                <w:bCs/>
                <w:sz w:val="20"/>
                <w:szCs w:val="20"/>
              </w:rPr>
              <w:t xml:space="preserve">Percent </w:t>
            </w:r>
            <w:r w:rsidRPr="00CD2131" w:rsidR="00107AF4">
              <w:rPr>
                <w:b/>
                <w:bCs/>
                <w:sz w:val="20"/>
                <w:szCs w:val="20"/>
              </w:rPr>
              <w:t xml:space="preserve">of ground truth MMR estimates within </w:t>
            </w:r>
            <w:proofErr w:type="spellStart"/>
            <w:r w:rsidRPr="00CD2131" w:rsidR="00107AF4">
              <w:rPr>
                <w:b/>
                <w:bCs/>
                <w:sz w:val="20"/>
                <w:szCs w:val="20"/>
              </w:rPr>
              <w:t>GMatH’s</w:t>
            </w:r>
            <w:proofErr w:type="spellEnd"/>
            <w:r w:rsidRPr="00CD2131" w:rsidR="00107AF4">
              <w:rPr>
                <w:b/>
                <w:bCs/>
                <w:sz w:val="20"/>
                <w:szCs w:val="20"/>
              </w:rPr>
              <w:t xml:space="preserve"> 95% CI</w:t>
            </w:r>
          </w:p>
        </w:tc>
      </w:tr>
      <w:tr w:rsidR="009F138E" w:rsidTr="009F138E" w14:paraId="4C2C20FA" w14:textId="77777777">
        <w:tc>
          <w:tcPr>
            <w:tcW w:w="674" w:type="pct"/>
          </w:tcPr>
          <w:p w:rsidRPr="00CD2131" w:rsidR="00E83803" w:rsidP="00D705BD" w:rsidRDefault="00E83803" w14:paraId="1DA46E7E" w14:textId="34FCFB39">
            <w:pPr>
              <w:jc w:val="center"/>
              <w:rPr>
                <w:b/>
                <w:bCs/>
                <w:sz w:val="20"/>
                <w:szCs w:val="20"/>
              </w:rPr>
            </w:pPr>
            <w:r w:rsidRPr="00CD2131">
              <w:rPr>
                <w:b/>
                <w:bCs/>
                <w:sz w:val="20"/>
                <w:szCs w:val="20"/>
              </w:rPr>
              <w:t>Country-Level Prediction</w:t>
            </w:r>
          </w:p>
        </w:tc>
        <w:tc>
          <w:tcPr>
            <w:tcW w:w="659" w:type="pct"/>
            <w:shd w:val="clear" w:color="auto" w:fill="CAEDFB" w:themeFill="accent4" w:themeFillTint="33"/>
          </w:tcPr>
          <w:p w:rsidR="000F03DE" w:rsidP="00D705BD" w:rsidRDefault="000F03DE" w14:paraId="2C19AB69" w14:textId="77777777">
            <w:pPr>
              <w:jc w:val="center"/>
              <w:rPr>
                <w:sz w:val="20"/>
                <w:szCs w:val="20"/>
              </w:rPr>
            </w:pPr>
          </w:p>
          <w:p w:rsidRPr="00480668" w:rsidR="00E83803" w:rsidP="00D705BD" w:rsidRDefault="00CD4114" w14:paraId="482FAA0B" w14:textId="46404EBE">
            <w:pPr>
              <w:jc w:val="center"/>
              <w:rPr>
                <w:sz w:val="20"/>
                <w:szCs w:val="20"/>
              </w:rPr>
            </w:pPr>
            <w:r w:rsidRPr="00480668">
              <w:rPr>
                <w:sz w:val="20"/>
                <w:szCs w:val="20"/>
              </w:rPr>
              <w:t>22.3%</w:t>
            </w:r>
          </w:p>
        </w:tc>
        <w:tc>
          <w:tcPr>
            <w:tcW w:w="707" w:type="pct"/>
            <w:shd w:val="clear" w:color="auto" w:fill="CAEDFB" w:themeFill="accent4" w:themeFillTint="33"/>
          </w:tcPr>
          <w:p w:rsidR="000F03DE" w:rsidP="00D705BD" w:rsidRDefault="000F03DE" w14:paraId="5AE25BAD" w14:textId="77777777">
            <w:pPr>
              <w:jc w:val="center"/>
              <w:rPr>
                <w:sz w:val="20"/>
                <w:szCs w:val="20"/>
              </w:rPr>
            </w:pPr>
          </w:p>
          <w:p w:rsidRPr="00480668" w:rsidR="00E83803" w:rsidP="00D705BD" w:rsidRDefault="00CD4114" w14:paraId="679B52C4" w14:textId="6FD1B38F">
            <w:pPr>
              <w:jc w:val="center"/>
              <w:rPr>
                <w:sz w:val="20"/>
                <w:szCs w:val="20"/>
              </w:rPr>
            </w:pPr>
            <w:r w:rsidRPr="00480668">
              <w:rPr>
                <w:sz w:val="20"/>
                <w:szCs w:val="20"/>
              </w:rPr>
              <w:t>20.4%</w:t>
            </w:r>
          </w:p>
        </w:tc>
        <w:tc>
          <w:tcPr>
            <w:tcW w:w="708" w:type="pct"/>
            <w:shd w:val="clear" w:color="auto" w:fill="D9F2D0" w:themeFill="accent6" w:themeFillTint="33"/>
          </w:tcPr>
          <w:p w:rsidR="000F03DE" w:rsidP="00D705BD" w:rsidRDefault="000F03DE" w14:paraId="17B7908B" w14:textId="77777777">
            <w:pPr>
              <w:jc w:val="center"/>
              <w:rPr>
                <w:sz w:val="20"/>
                <w:szCs w:val="20"/>
              </w:rPr>
            </w:pPr>
          </w:p>
          <w:p w:rsidRPr="00480668" w:rsidR="00E83803" w:rsidP="00D705BD" w:rsidRDefault="00044964" w14:paraId="4CC32330" w14:textId="38E3D6E3">
            <w:pPr>
              <w:jc w:val="center"/>
              <w:rPr>
                <w:sz w:val="20"/>
                <w:szCs w:val="20"/>
              </w:rPr>
            </w:pPr>
            <w:r w:rsidRPr="00480668">
              <w:rPr>
                <w:sz w:val="20"/>
                <w:szCs w:val="20"/>
              </w:rPr>
              <w:t>29.4%</w:t>
            </w:r>
          </w:p>
        </w:tc>
        <w:tc>
          <w:tcPr>
            <w:tcW w:w="707" w:type="pct"/>
            <w:shd w:val="clear" w:color="auto" w:fill="D9F2D0" w:themeFill="accent6" w:themeFillTint="33"/>
          </w:tcPr>
          <w:p w:rsidR="000F03DE" w:rsidP="00D705BD" w:rsidRDefault="000F03DE" w14:paraId="0666EB49" w14:textId="77777777">
            <w:pPr>
              <w:jc w:val="center"/>
              <w:rPr>
                <w:sz w:val="20"/>
                <w:szCs w:val="20"/>
              </w:rPr>
            </w:pPr>
          </w:p>
          <w:p w:rsidRPr="00480668" w:rsidR="00E83803" w:rsidP="00D705BD" w:rsidRDefault="00044964" w14:paraId="7529B72F" w14:textId="7830E24F">
            <w:pPr>
              <w:jc w:val="center"/>
              <w:rPr>
                <w:sz w:val="20"/>
                <w:szCs w:val="20"/>
              </w:rPr>
            </w:pPr>
            <w:r w:rsidRPr="00480668">
              <w:rPr>
                <w:sz w:val="20"/>
                <w:szCs w:val="20"/>
              </w:rPr>
              <w:t>33.2%</w:t>
            </w:r>
          </w:p>
        </w:tc>
        <w:tc>
          <w:tcPr>
            <w:tcW w:w="787" w:type="pct"/>
            <w:shd w:val="clear" w:color="auto" w:fill="F2CEED" w:themeFill="accent5" w:themeFillTint="33"/>
          </w:tcPr>
          <w:p w:rsidR="000F03DE" w:rsidP="00D705BD" w:rsidRDefault="000F03DE" w14:paraId="4D3A3772" w14:textId="77777777">
            <w:pPr>
              <w:jc w:val="center"/>
              <w:rPr>
                <w:sz w:val="20"/>
                <w:szCs w:val="20"/>
              </w:rPr>
            </w:pPr>
          </w:p>
          <w:p w:rsidRPr="00480668" w:rsidR="00E83803" w:rsidP="00D705BD" w:rsidRDefault="00CD4114" w14:paraId="5C65829B" w14:textId="355D094A">
            <w:pPr>
              <w:jc w:val="center"/>
              <w:rPr>
                <w:sz w:val="20"/>
                <w:szCs w:val="20"/>
              </w:rPr>
            </w:pPr>
            <w:r w:rsidRPr="00480668">
              <w:rPr>
                <w:sz w:val="20"/>
                <w:szCs w:val="20"/>
              </w:rPr>
              <w:t>67.1%</w:t>
            </w:r>
          </w:p>
        </w:tc>
        <w:tc>
          <w:tcPr>
            <w:tcW w:w="758" w:type="pct"/>
            <w:shd w:val="clear" w:color="auto" w:fill="F2CEED" w:themeFill="accent5" w:themeFillTint="33"/>
          </w:tcPr>
          <w:p w:rsidR="000F03DE" w:rsidP="00D705BD" w:rsidRDefault="000F03DE" w14:paraId="0C8CD39E" w14:textId="77777777">
            <w:pPr>
              <w:jc w:val="center"/>
              <w:rPr>
                <w:sz w:val="20"/>
                <w:szCs w:val="20"/>
              </w:rPr>
            </w:pPr>
          </w:p>
          <w:p w:rsidRPr="00480668" w:rsidR="00E83803" w:rsidP="00D705BD" w:rsidRDefault="00044964" w14:paraId="3D5049CD" w14:textId="4D6DE8E7">
            <w:pPr>
              <w:jc w:val="center"/>
              <w:rPr>
                <w:sz w:val="20"/>
                <w:szCs w:val="20"/>
              </w:rPr>
            </w:pPr>
            <w:r w:rsidRPr="00480668">
              <w:rPr>
                <w:sz w:val="20"/>
                <w:szCs w:val="20"/>
              </w:rPr>
              <w:t>67.1%</w:t>
            </w:r>
          </w:p>
        </w:tc>
      </w:tr>
      <w:tr w:rsidR="009F138E" w:rsidTr="009F138E" w14:paraId="0957238D" w14:textId="77777777">
        <w:tc>
          <w:tcPr>
            <w:tcW w:w="674" w:type="pct"/>
          </w:tcPr>
          <w:p w:rsidRPr="00CD2131" w:rsidR="00E83803" w:rsidP="00D705BD" w:rsidRDefault="00E83803" w14:paraId="53F9F90D" w14:textId="3684F584">
            <w:pPr>
              <w:jc w:val="center"/>
              <w:rPr>
                <w:b/>
                <w:bCs/>
                <w:sz w:val="20"/>
                <w:szCs w:val="20"/>
              </w:rPr>
            </w:pPr>
            <w:r w:rsidRPr="00CD2131">
              <w:rPr>
                <w:b/>
                <w:bCs/>
                <w:sz w:val="20"/>
                <w:szCs w:val="20"/>
              </w:rPr>
              <w:t>Forecasting</w:t>
            </w:r>
          </w:p>
        </w:tc>
        <w:tc>
          <w:tcPr>
            <w:tcW w:w="659" w:type="pct"/>
            <w:shd w:val="clear" w:color="auto" w:fill="CAEDFB" w:themeFill="accent4" w:themeFillTint="33"/>
          </w:tcPr>
          <w:p w:rsidRPr="00480668" w:rsidR="00E83803" w:rsidP="00D705BD" w:rsidRDefault="002A0022" w14:paraId="37D44695" w14:textId="4113AE56">
            <w:pPr>
              <w:jc w:val="center"/>
              <w:rPr>
                <w:sz w:val="20"/>
                <w:szCs w:val="20"/>
              </w:rPr>
            </w:pPr>
            <w:r w:rsidRPr="00480668">
              <w:rPr>
                <w:sz w:val="20"/>
                <w:szCs w:val="20"/>
              </w:rPr>
              <w:t>30.9%</w:t>
            </w:r>
          </w:p>
        </w:tc>
        <w:tc>
          <w:tcPr>
            <w:tcW w:w="707" w:type="pct"/>
            <w:shd w:val="clear" w:color="auto" w:fill="CAEDFB" w:themeFill="accent4" w:themeFillTint="33"/>
          </w:tcPr>
          <w:p w:rsidRPr="00480668" w:rsidR="00E83803" w:rsidP="00D705BD" w:rsidRDefault="002A0022" w14:paraId="65A49A51" w14:textId="16971543">
            <w:pPr>
              <w:jc w:val="center"/>
              <w:rPr>
                <w:sz w:val="20"/>
                <w:szCs w:val="20"/>
              </w:rPr>
            </w:pPr>
            <w:r w:rsidRPr="00480668">
              <w:rPr>
                <w:sz w:val="20"/>
                <w:szCs w:val="20"/>
              </w:rPr>
              <w:t>32.6%</w:t>
            </w:r>
          </w:p>
        </w:tc>
        <w:tc>
          <w:tcPr>
            <w:tcW w:w="708" w:type="pct"/>
            <w:shd w:val="clear" w:color="auto" w:fill="D9F2D0" w:themeFill="accent6" w:themeFillTint="33"/>
          </w:tcPr>
          <w:p w:rsidRPr="00480668" w:rsidR="00E83803" w:rsidP="00D705BD" w:rsidRDefault="002A0022" w14:paraId="76C10D9C" w14:textId="47937B17">
            <w:pPr>
              <w:jc w:val="center"/>
              <w:rPr>
                <w:sz w:val="20"/>
                <w:szCs w:val="20"/>
              </w:rPr>
            </w:pPr>
            <w:r w:rsidRPr="00480668">
              <w:rPr>
                <w:sz w:val="20"/>
                <w:szCs w:val="20"/>
              </w:rPr>
              <w:t>2</w:t>
            </w:r>
            <w:r w:rsidR="0027212A">
              <w:rPr>
                <w:sz w:val="20"/>
                <w:szCs w:val="20"/>
              </w:rPr>
              <w:t>3</w:t>
            </w:r>
            <w:r w:rsidRPr="00480668">
              <w:rPr>
                <w:sz w:val="20"/>
                <w:szCs w:val="20"/>
              </w:rPr>
              <w:t>.</w:t>
            </w:r>
            <w:r w:rsidR="0027212A">
              <w:rPr>
                <w:sz w:val="20"/>
                <w:szCs w:val="20"/>
              </w:rPr>
              <w:t>5</w:t>
            </w:r>
            <w:r w:rsidRPr="00480668">
              <w:rPr>
                <w:sz w:val="20"/>
                <w:szCs w:val="20"/>
              </w:rPr>
              <w:t>%</w:t>
            </w:r>
          </w:p>
        </w:tc>
        <w:tc>
          <w:tcPr>
            <w:tcW w:w="707" w:type="pct"/>
            <w:shd w:val="clear" w:color="auto" w:fill="D9F2D0" w:themeFill="accent6" w:themeFillTint="33"/>
          </w:tcPr>
          <w:p w:rsidRPr="00480668" w:rsidR="00E83803" w:rsidP="00D705BD" w:rsidRDefault="002A0022" w14:paraId="673400FF" w14:textId="61071B14">
            <w:pPr>
              <w:jc w:val="center"/>
              <w:rPr>
                <w:sz w:val="20"/>
                <w:szCs w:val="20"/>
              </w:rPr>
            </w:pPr>
            <w:r w:rsidRPr="00480668">
              <w:rPr>
                <w:sz w:val="20"/>
                <w:szCs w:val="20"/>
              </w:rPr>
              <w:t>2</w:t>
            </w:r>
            <w:r w:rsidR="0027212A">
              <w:rPr>
                <w:sz w:val="20"/>
                <w:szCs w:val="20"/>
              </w:rPr>
              <w:t>5</w:t>
            </w:r>
            <w:r w:rsidRPr="00480668">
              <w:rPr>
                <w:sz w:val="20"/>
                <w:szCs w:val="20"/>
              </w:rPr>
              <w:t>.</w:t>
            </w:r>
            <w:r w:rsidR="0027212A">
              <w:rPr>
                <w:sz w:val="20"/>
                <w:szCs w:val="20"/>
              </w:rPr>
              <w:t>1</w:t>
            </w:r>
            <w:r w:rsidRPr="00480668">
              <w:rPr>
                <w:sz w:val="20"/>
                <w:szCs w:val="20"/>
              </w:rPr>
              <w:t>%</w:t>
            </w:r>
          </w:p>
        </w:tc>
        <w:tc>
          <w:tcPr>
            <w:tcW w:w="787" w:type="pct"/>
            <w:shd w:val="clear" w:color="auto" w:fill="F2CEED" w:themeFill="accent5" w:themeFillTint="33"/>
          </w:tcPr>
          <w:p w:rsidRPr="00480668" w:rsidR="00E83803" w:rsidP="00D705BD" w:rsidRDefault="00523E90" w14:paraId="5117230F" w14:textId="3B0FAE7E">
            <w:pPr>
              <w:jc w:val="center"/>
              <w:rPr>
                <w:sz w:val="20"/>
                <w:szCs w:val="20"/>
              </w:rPr>
            </w:pPr>
            <w:r w:rsidRPr="00480668">
              <w:rPr>
                <w:sz w:val="20"/>
                <w:szCs w:val="20"/>
              </w:rPr>
              <w:t>81.</w:t>
            </w:r>
            <w:r w:rsidR="00310E5F">
              <w:rPr>
                <w:sz w:val="20"/>
                <w:szCs w:val="20"/>
              </w:rPr>
              <w:t>6</w:t>
            </w:r>
            <w:r w:rsidRPr="00480668">
              <w:rPr>
                <w:sz w:val="20"/>
                <w:szCs w:val="20"/>
              </w:rPr>
              <w:t>%</w:t>
            </w:r>
          </w:p>
        </w:tc>
        <w:tc>
          <w:tcPr>
            <w:tcW w:w="758" w:type="pct"/>
            <w:shd w:val="clear" w:color="auto" w:fill="F2CEED" w:themeFill="accent5" w:themeFillTint="33"/>
          </w:tcPr>
          <w:p w:rsidRPr="00480668" w:rsidR="00E83803" w:rsidP="00D705BD" w:rsidRDefault="00523E90" w14:paraId="7FA8C9EA" w14:textId="721B8FB8">
            <w:pPr>
              <w:jc w:val="center"/>
              <w:rPr>
                <w:sz w:val="20"/>
                <w:szCs w:val="20"/>
              </w:rPr>
            </w:pPr>
            <w:r w:rsidRPr="00480668">
              <w:rPr>
                <w:sz w:val="20"/>
                <w:szCs w:val="20"/>
              </w:rPr>
              <w:t>84.</w:t>
            </w:r>
            <w:r w:rsidR="00310E5F">
              <w:rPr>
                <w:sz w:val="20"/>
                <w:szCs w:val="20"/>
              </w:rPr>
              <w:t>9</w:t>
            </w:r>
            <w:r w:rsidRPr="00480668">
              <w:rPr>
                <w:sz w:val="20"/>
                <w:szCs w:val="20"/>
              </w:rPr>
              <w:t>%</w:t>
            </w:r>
          </w:p>
        </w:tc>
      </w:tr>
    </w:tbl>
    <w:p w:rsidRPr="00E8468C" w:rsidR="00057FDB" w:rsidP="00E8468C" w:rsidRDefault="00057FDB" w14:paraId="45B3AC04" w14:textId="77777777"/>
    <w:p w:rsidR="00914C5F" w:rsidP="00DF46BE" w:rsidRDefault="00067159" w14:paraId="41996694" w14:textId="023EF10E">
      <w:pPr>
        <w:pStyle w:val="Heading4"/>
      </w:pPr>
      <w:r>
        <w:t>5.</w:t>
      </w:r>
      <w:r w:rsidR="00D772AB">
        <w:t>8</w:t>
      </w:r>
      <w:r>
        <w:t>2 Per-Country Comparison</w:t>
      </w:r>
    </w:p>
    <w:p w:rsidR="0090278C" w:rsidP="0090278C" w:rsidRDefault="0090278C" w14:paraId="5F48DF73" w14:textId="400C23C9">
      <w:pPr>
        <w:jc w:val="both"/>
      </w:pPr>
      <w:r>
        <w:t xml:space="preserve">To </w:t>
      </w:r>
      <w:r w:rsidR="002800C3">
        <w:t>better understand</w:t>
      </w:r>
      <w:r>
        <w:t xml:space="preserve"> the differences between my best-performing model’s predictions and those </w:t>
      </w:r>
      <w:r w:rsidR="006B3FA2">
        <w:t>found in the literature,</w:t>
      </w:r>
      <w:r>
        <w:t xml:space="preserve"> I compared my model’s MMR estimates for a specific country from each income level</w:t>
      </w:r>
      <w:r w:rsidR="006B3FA2">
        <w:t xml:space="preserve"> to the </w:t>
      </w:r>
      <w:r w:rsidR="002800C3">
        <w:t>associated</w:t>
      </w:r>
      <w:r w:rsidR="006B3FA2">
        <w:t xml:space="preserve"> </w:t>
      </w:r>
      <w:proofErr w:type="spellStart"/>
      <w:r w:rsidR="006B3FA2">
        <w:t>BMat</w:t>
      </w:r>
      <w:proofErr w:type="spellEnd"/>
      <w:r w:rsidR="006B3FA2">
        <w:t xml:space="preserve">, </w:t>
      </w:r>
      <w:proofErr w:type="spellStart"/>
      <w:r w:rsidR="006B3FA2">
        <w:t>CODEm</w:t>
      </w:r>
      <w:proofErr w:type="spellEnd"/>
      <w:r w:rsidR="006B3FA2">
        <w:t xml:space="preserve">, and </w:t>
      </w:r>
      <w:proofErr w:type="spellStart"/>
      <w:r w:rsidR="006B3FA2">
        <w:t>GMatH</w:t>
      </w:r>
      <w:proofErr w:type="spellEnd"/>
      <w:r w:rsidR="006B3FA2">
        <w:t xml:space="preserve"> estimates.</w:t>
      </w:r>
    </w:p>
    <w:p w:rsidRPr="0090278C" w:rsidR="006B3FA2" w:rsidP="0090278C" w:rsidRDefault="006B3FA2" w14:paraId="01E84749" w14:textId="77777777">
      <w:pPr>
        <w:jc w:val="both"/>
      </w:pPr>
    </w:p>
    <w:p w:rsidR="0090278C" w:rsidP="0090278C" w:rsidRDefault="00950396" w14:paraId="0B37CE67" w14:textId="2A510FF0">
      <w:pPr>
        <w:pStyle w:val="Heading5"/>
        <w:jc w:val="both"/>
      </w:pPr>
      <w:r>
        <w:t>5.</w:t>
      </w:r>
      <w:r w:rsidR="00D772AB">
        <w:t>8</w:t>
      </w:r>
      <w:r w:rsidR="003250D2">
        <w:t>2</w:t>
      </w:r>
      <w:r>
        <w:t xml:space="preserve">1 </w:t>
      </w:r>
      <w:r w:rsidR="00AE4820">
        <w:t xml:space="preserve">Comparisons with My RFSE Trained to Perform </w:t>
      </w:r>
      <w:r>
        <w:t>Country-Level Prediction</w:t>
      </w:r>
    </w:p>
    <w:p w:rsidR="00806A74" w:rsidP="002200E6" w:rsidRDefault="002200E6" w14:paraId="7A9C9237" w14:textId="43190AC0">
      <w:pPr>
        <w:jc w:val="both"/>
      </w:pPr>
      <w:r>
        <w:t>Compared to the other models, m</w:t>
      </w:r>
      <w:r w:rsidR="004B69EE">
        <w:t xml:space="preserve">y Random Forest Stacking Ensemble underpredicted </w:t>
      </w:r>
      <w:r w:rsidR="00965B45">
        <w:t xml:space="preserve">New Zealand’s </w:t>
      </w:r>
      <w:r w:rsidR="004B69EE">
        <w:t xml:space="preserve">MMR </w:t>
      </w:r>
      <w:r>
        <w:t>between 1990 and 2015</w:t>
      </w:r>
      <w:r w:rsidR="00A33925">
        <w:t xml:space="preserve">, with greater underprediction pre-2010 (Figure </w:t>
      </w:r>
      <w:r w:rsidR="0021633C">
        <w:t>4</w:t>
      </w:r>
      <w:r w:rsidR="00150CF5">
        <w:t>1</w:t>
      </w:r>
      <w:r w:rsidR="00A33925">
        <w:t>a). While my model’s estimates were outside the 95% confidence intervals</w:t>
      </w:r>
      <w:r w:rsidR="000D64B9">
        <w:t xml:space="preserve"> (CI)</w:t>
      </w:r>
      <w:r w:rsidR="00A33925">
        <w:t xml:space="preserve"> of the </w:t>
      </w:r>
      <w:proofErr w:type="spellStart"/>
      <w:r w:rsidR="00A33925">
        <w:t>BMat</w:t>
      </w:r>
      <w:proofErr w:type="spellEnd"/>
      <w:r w:rsidR="00A33925">
        <w:t xml:space="preserve"> and </w:t>
      </w:r>
      <w:proofErr w:type="spellStart"/>
      <w:r w:rsidR="00A33925">
        <w:t>CODEm</w:t>
      </w:r>
      <w:proofErr w:type="spellEnd"/>
      <w:r w:rsidR="00A33925">
        <w:t xml:space="preserve"> models, </w:t>
      </w:r>
      <w:r w:rsidR="00233649">
        <w:t>the actual difference in MMR between the estimates was between 5 and 20.</w:t>
      </w:r>
      <w:r w:rsidR="008D1B56">
        <w:t xml:space="preserve"> The </w:t>
      </w:r>
      <w:proofErr w:type="spellStart"/>
      <w:r w:rsidR="008D1B56">
        <w:t>GMatH</w:t>
      </w:r>
      <w:proofErr w:type="spellEnd"/>
      <w:r w:rsidR="008D1B56">
        <w:t xml:space="preserve"> model strongly overestimated New Zealand’s MMR, predicting MMR to be </w:t>
      </w:r>
      <w:r w:rsidR="006F4CAC">
        <w:t xml:space="preserve">close to 200 in 1990 and fall to </w:t>
      </w:r>
      <w:r w:rsidR="00CC611F">
        <w:t>roughly</w:t>
      </w:r>
      <w:r w:rsidR="006F4CAC">
        <w:t xml:space="preserve"> 50 by 2015. In contrast, the </w:t>
      </w:r>
      <w:proofErr w:type="spellStart"/>
      <w:r w:rsidR="006F4CAC">
        <w:t>BMat</w:t>
      </w:r>
      <w:proofErr w:type="spellEnd"/>
      <w:r w:rsidR="006F4CAC">
        <w:t xml:space="preserve"> and </w:t>
      </w:r>
      <w:proofErr w:type="spellStart"/>
      <w:r w:rsidR="006F4CAC">
        <w:t>CODEm</w:t>
      </w:r>
      <w:proofErr w:type="spellEnd"/>
      <w:r w:rsidR="006F4CAC">
        <w:t xml:space="preserve"> models did not predict an MMR of higher than 25 for New Zealand in this time interval.</w:t>
      </w:r>
      <w:r w:rsidR="008D1B56">
        <w:t xml:space="preserve"> </w:t>
      </w:r>
      <w:r w:rsidR="008C7FDC">
        <w:t xml:space="preserve">These larger </w:t>
      </w:r>
      <w:proofErr w:type="spellStart"/>
      <w:r w:rsidR="008C7FDC">
        <w:t>GMatH</w:t>
      </w:r>
      <w:proofErr w:type="spellEnd"/>
      <w:r w:rsidR="008C7FDC">
        <w:t xml:space="preserve"> estimates came with a wide 95% </w:t>
      </w:r>
      <w:r w:rsidR="00CC611F">
        <w:t>CI</w:t>
      </w:r>
      <w:r w:rsidR="008C7FDC">
        <w:t xml:space="preserve"> that enveloped my model’s MMR estimates.</w:t>
      </w:r>
    </w:p>
    <w:p w:rsidR="002200E6" w:rsidP="0090278C" w:rsidRDefault="002200E6" w14:paraId="6D4019E0" w14:textId="77777777"/>
    <w:p w:rsidR="00302C8E" w:rsidP="00B3692A" w:rsidRDefault="006C2370" w14:paraId="6F9CC4E2" w14:textId="36E66F15">
      <w:pPr>
        <w:jc w:val="both"/>
      </w:pPr>
      <w:r>
        <w:t>My</w:t>
      </w:r>
      <w:r w:rsidR="00030AA1">
        <w:t xml:space="preserve"> </w:t>
      </w:r>
      <w:r w:rsidR="000D64B9">
        <w:t>RFSE’s</w:t>
      </w:r>
      <w:r w:rsidR="00030AA1">
        <w:t xml:space="preserve"> estimates had greater intersection with the literature’s estimates for Colombia, an upper-middle income country (Figure </w:t>
      </w:r>
      <w:r w:rsidR="0021633C">
        <w:t>4</w:t>
      </w:r>
      <w:r w:rsidR="00150CF5">
        <w:t>1</w:t>
      </w:r>
      <w:r w:rsidR="00030AA1">
        <w:t xml:space="preserve">b). My model’s estimates were generally 0 to 40 points off the closest literature </w:t>
      </w:r>
      <w:r w:rsidR="007D5C79">
        <w:t>estimate</w:t>
      </w:r>
      <w:r w:rsidR="003F20D4">
        <w:t xml:space="preserve">. They </w:t>
      </w:r>
      <w:r w:rsidR="0082534A">
        <w:t xml:space="preserve">were generally within the </w:t>
      </w:r>
      <w:proofErr w:type="spellStart"/>
      <w:r w:rsidR="0082534A">
        <w:t>GMatH</w:t>
      </w:r>
      <w:proofErr w:type="spellEnd"/>
      <w:r w:rsidR="0082534A">
        <w:t xml:space="preserve"> model’s wide 95% confidence interval</w:t>
      </w:r>
      <w:r w:rsidR="003F20D4">
        <w:t xml:space="preserve">, with the </w:t>
      </w:r>
      <w:proofErr w:type="spellStart"/>
      <w:r w:rsidR="003F20D4">
        <w:t>GMatH</w:t>
      </w:r>
      <w:proofErr w:type="spellEnd"/>
      <w:r w:rsidR="003F20D4">
        <w:t xml:space="preserve"> predictions again higher than the other literature estimates</w:t>
      </w:r>
      <w:r w:rsidR="007D5C79">
        <w:t xml:space="preserve">. At times, my model’s estimates were within the 95% CI of either the </w:t>
      </w:r>
      <w:proofErr w:type="spellStart"/>
      <w:r w:rsidR="007D5C79">
        <w:t>BMat</w:t>
      </w:r>
      <w:proofErr w:type="spellEnd"/>
      <w:r w:rsidR="007D5C79">
        <w:t xml:space="preserve"> or </w:t>
      </w:r>
      <w:proofErr w:type="spellStart"/>
      <w:r w:rsidR="007D5C79">
        <w:t>CODEm</w:t>
      </w:r>
      <w:proofErr w:type="spellEnd"/>
      <w:r w:rsidR="007D5C79">
        <w:t xml:space="preserve"> model</w:t>
      </w:r>
      <w:r>
        <w:t>s’</w:t>
      </w:r>
      <w:r w:rsidR="007D5C79">
        <w:t xml:space="preserve"> predictions. </w:t>
      </w:r>
      <w:r w:rsidR="00B3692A">
        <w:t xml:space="preserve">However, my model’s estimates fluctuated more strongly between consecutive years, compared to the smoother literature estimates.  </w:t>
      </w:r>
      <w:r w:rsidR="00646148">
        <w:t>Many of</w:t>
      </w:r>
      <w:r w:rsidR="00FF6963">
        <w:t xml:space="preserve"> the sharp peaks predicted by my model</w:t>
      </w:r>
      <w:r w:rsidR="005D28AE">
        <w:t xml:space="preserve"> </w:t>
      </w:r>
      <w:r w:rsidR="00FF6963">
        <w:t>corresponded</w:t>
      </w:r>
      <w:r w:rsidR="005D28AE">
        <w:t xml:space="preserve"> to the years with the greatest amount of non-missing data (see Figure </w:t>
      </w:r>
      <w:r w:rsidR="00B176D3">
        <w:t>9</w:t>
      </w:r>
      <w:r w:rsidR="00030AA1">
        <w:t>).</w:t>
      </w:r>
    </w:p>
    <w:p w:rsidR="00B456F7" w:rsidP="00B3692A" w:rsidRDefault="00B456F7" w14:paraId="4F6965C1" w14:textId="77777777">
      <w:pPr>
        <w:jc w:val="both"/>
      </w:pPr>
    </w:p>
    <w:p w:rsidR="00B456F7" w:rsidP="00B3692A" w:rsidRDefault="008D32FE" w14:paraId="3365A3DD" w14:textId="5ED777A7">
      <w:pPr>
        <w:jc w:val="both"/>
      </w:pPr>
      <w:r>
        <w:t xml:space="preserve">My models’ estimates were completely within the 95% CIs of at least one other model when predicting for Kenya and Rwanda, which </w:t>
      </w:r>
      <w:r w:rsidR="00646148">
        <w:t>are</w:t>
      </w:r>
      <w:r>
        <w:t xml:space="preserve"> lower-middle and low-income countries, respectively (Figures </w:t>
      </w:r>
      <w:r w:rsidR="0021633C">
        <w:t>4</w:t>
      </w:r>
      <w:r w:rsidR="00AA1753">
        <w:t>1</w:t>
      </w:r>
      <w:r>
        <w:t xml:space="preserve">c, </w:t>
      </w:r>
      <w:r w:rsidR="0021633C">
        <w:t>4</w:t>
      </w:r>
      <w:r w:rsidR="00AA1753">
        <w:t>1</w:t>
      </w:r>
      <w:r>
        <w:t xml:space="preserve">d). </w:t>
      </w:r>
      <w:r w:rsidR="007827A4">
        <w:t>However, the magnitude difference between my estimates and the literature’s estimates was in the hundre</w:t>
      </w:r>
      <w:r w:rsidR="000C5B52">
        <w:t xml:space="preserve">ds, with the greatest difference observed between my estimates and the </w:t>
      </w:r>
      <w:proofErr w:type="spellStart"/>
      <w:r w:rsidR="000C5B52">
        <w:t>CODEm</w:t>
      </w:r>
      <w:proofErr w:type="spellEnd"/>
      <w:r w:rsidR="000C5B52">
        <w:t xml:space="preserve"> predictions.</w:t>
      </w:r>
      <w:r w:rsidR="007827A4">
        <w:t xml:space="preserve"> </w:t>
      </w:r>
      <w:r w:rsidR="008311E5">
        <w:t>My RFSE’s estimates for these countries</w:t>
      </w:r>
      <w:r w:rsidR="00113A16">
        <w:t xml:space="preserve"> generally </w:t>
      </w:r>
      <w:r w:rsidR="0048332D">
        <w:t>exceeded</w:t>
      </w:r>
      <w:r w:rsidR="00113A16">
        <w:t xml:space="preserve"> the </w:t>
      </w:r>
      <w:proofErr w:type="spellStart"/>
      <w:r w:rsidR="00113A16">
        <w:t>BMat</w:t>
      </w:r>
      <w:proofErr w:type="spellEnd"/>
      <w:r w:rsidR="00113A16">
        <w:t xml:space="preserve"> and </w:t>
      </w:r>
      <w:proofErr w:type="spellStart"/>
      <w:r w:rsidR="00113A16">
        <w:t>CODEm</w:t>
      </w:r>
      <w:proofErr w:type="spellEnd"/>
      <w:r w:rsidR="00113A16">
        <w:t xml:space="preserve"> estimates. They were more often greater than the </w:t>
      </w:r>
      <w:proofErr w:type="spellStart"/>
      <w:r w:rsidR="00113A16">
        <w:t>GMatH</w:t>
      </w:r>
      <w:proofErr w:type="spellEnd"/>
      <w:r w:rsidR="00113A16">
        <w:t xml:space="preserve"> estimates for Rwanda than for Kenya.</w:t>
      </w:r>
      <w:r w:rsidR="008311E5">
        <w:t xml:space="preserve"> </w:t>
      </w:r>
      <w:r w:rsidR="00B456F7">
        <w:t xml:space="preserve">However, </w:t>
      </w:r>
      <w:r w:rsidR="00113A16">
        <w:t>these</w:t>
      </w:r>
      <w:r w:rsidR="00166631">
        <w:t xml:space="preserve"> comparison</w:t>
      </w:r>
      <w:r w:rsidR="00113A16">
        <w:t>s</w:t>
      </w:r>
      <w:r w:rsidR="00166631">
        <w:t xml:space="preserve"> must be taken with a grain of salt, as </w:t>
      </w:r>
      <w:r w:rsidR="00B456F7">
        <w:t xml:space="preserve">there were </w:t>
      </w:r>
      <w:r w:rsidR="000B385F">
        <w:t xml:space="preserve">only </w:t>
      </w:r>
      <w:r w:rsidR="00166631">
        <w:t xml:space="preserve">4 datapoints </w:t>
      </w:r>
      <w:r w:rsidR="000B385F">
        <w:t>for</w:t>
      </w:r>
      <w:r w:rsidR="00166631">
        <w:t xml:space="preserve"> each of Kenya and Rwanda over this </w:t>
      </w:r>
      <w:proofErr w:type="gramStart"/>
      <w:r w:rsidR="00166631">
        <w:t>period of time</w:t>
      </w:r>
      <w:proofErr w:type="gramEnd"/>
      <w:r w:rsidR="00166631">
        <w:t>.</w:t>
      </w:r>
    </w:p>
    <w:p w:rsidR="007D1E25" w:rsidP="00B3692A" w:rsidRDefault="007D1E25" w14:paraId="52E97E78" w14:textId="77777777">
      <w:pPr>
        <w:jc w:val="both"/>
      </w:pPr>
    </w:p>
    <w:p w:rsidR="008311E5" w:rsidP="00B3692A" w:rsidRDefault="007D1E25" w14:paraId="139FAD40" w14:textId="6BAC464E">
      <w:pPr>
        <w:jc w:val="both"/>
      </w:pPr>
      <w:r>
        <w:t xml:space="preserve">Therefore, it appeared that my model’s country-level predictions were underestimates for higher-income countries but over-estimates for lower-income countries.  </w:t>
      </w:r>
    </w:p>
    <w:p w:rsidR="00400BB6" w:rsidP="00B3692A" w:rsidRDefault="00400BB6" w14:paraId="11B73F79" w14:textId="77777777">
      <w:pPr>
        <w:jc w:val="both"/>
      </w:pPr>
    </w:p>
    <w:p w:rsidRPr="0090278C" w:rsidR="006E3834" w:rsidP="006E3834" w:rsidRDefault="002200E6" w14:paraId="7992B1B2" w14:textId="4EBE7B14">
      <w:pPr>
        <w:jc w:val="center"/>
      </w:pPr>
      <w:r>
        <w:rPr>
          <w:noProof/>
          <w14:ligatures w14:val="standardContextual"/>
        </w:rPr>
        <mc:AlternateContent>
          <mc:Choice Requires="wps">
            <w:drawing>
              <wp:anchor distT="0" distB="0" distL="114300" distR="114300" simplePos="0" relativeHeight="251658294" behindDoc="0" locked="0" layoutInCell="1" allowOverlap="1" wp14:anchorId="47FCBEA8" wp14:editId="49CAFF5C">
                <wp:simplePos x="0" y="0"/>
                <wp:positionH relativeFrom="column">
                  <wp:posOffset>565443</wp:posOffset>
                </wp:positionH>
                <wp:positionV relativeFrom="paragraph">
                  <wp:posOffset>114545</wp:posOffset>
                </wp:positionV>
                <wp:extent cx="337820" cy="322580"/>
                <wp:effectExtent l="0" t="0" r="0" b="0"/>
                <wp:wrapNone/>
                <wp:docPr id="202251688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200E6" w:rsidP="002200E6" w:rsidRDefault="002200E6" w14:paraId="052761C4"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16D97C">
              <v:shape id="_x0000_s1088" style="position:absolute;left:0;text-align:left;margin-left:44.5pt;margin-top:9pt;width:26.6pt;height:25.4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MiaA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" w14:anchorId="47FCBEA8">
                <v:textbox>
                  <w:txbxContent>
                    <w:p w:rsidR="002200E6" w:rsidP="002200E6" w:rsidRDefault="002200E6" w14:paraId="0F332411" w14:textId="77777777">
                      <w:r>
                        <w:t>a)</w:t>
                      </w:r>
                    </w:p>
                  </w:txbxContent>
                </v:textbox>
              </v:shape>
            </w:pict>
          </mc:Fallback>
        </mc:AlternateContent>
      </w:r>
      <w:r w:rsidRPr="000F03DE" w:rsidR="000F03DE">
        <w:rPr>
          <w:noProof/>
        </w:rPr>
        <w:drawing>
          <wp:inline distT="0" distB="0" distL="0" distR="0" wp14:anchorId="69FBEB88" wp14:editId="4389CB1D">
            <wp:extent cx="3791891" cy="2243797"/>
            <wp:effectExtent l="0" t="0" r="5715" b="4445"/>
            <wp:docPr id="199335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5830" name=""/>
                    <pic:cNvPicPr/>
                  </pic:nvPicPr>
                  <pic:blipFill>
                    <a:blip r:embed="rId76"/>
                    <a:stretch>
                      <a:fillRect/>
                    </a:stretch>
                  </pic:blipFill>
                  <pic:spPr>
                    <a:xfrm>
                      <a:off x="0" y="0"/>
                      <a:ext cx="3859409" cy="2283750"/>
                    </a:xfrm>
                    <a:prstGeom prst="rect">
                      <a:avLst/>
                    </a:prstGeom>
                  </pic:spPr>
                </pic:pic>
              </a:graphicData>
            </a:graphic>
          </wp:inline>
        </w:drawing>
      </w:r>
    </w:p>
    <w:p w:rsidR="000F03DE" w:rsidP="0090278C" w:rsidRDefault="00302C8E" w14:paraId="03F9DD16" w14:textId="62618BFE">
      <w:pPr>
        <w:jc w:val="center"/>
      </w:pPr>
      <w:r>
        <w:rPr>
          <w:noProof/>
          <w14:ligatures w14:val="standardContextual"/>
        </w:rPr>
        <mc:AlternateContent>
          <mc:Choice Requires="wps">
            <w:drawing>
              <wp:anchor distT="0" distB="0" distL="114300" distR="114300" simplePos="0" relativeHeight="251658295" behindDoc="0" locked="0" layoutInCell="1" allowOverlap="1" wp14:anchorId="417E27FC" wp14:editId="1FA8FCF4">
                <wp:simplePos x="0" y="0"/>
                <wp:positionH relativeFrom="column">
                  <wp:posOffset>519577</wp:posOffset>
                </wp:positionH>
                <wp:positionV relativeFrom="paragraph">
                  <wp:posOffset>66040</wp:posOffset>
                </wp:positionV>
                <wp:extent cx="337820" cy="322580"/>
                <wp:effectExtent l="0" t="0" r="0" b="0"/>
                <wp:wrapNone/>
                <wp:docPr id="4029230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02C8E" w:rsidP="00302C8E" w:rsidRDefault="00302C8E" w14:paraId="691FB804" w14:textId="3FF698F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EDBCB5">
              <v:shape id="_x0000_s1089" style="position:absolute;left:0;text-align:left;margin-left:40.9pt;margin-top:5.2pt;width:26.6pt;height:25.4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" w14:anchorId="417E27FC">
                <v:textbox>
                  <w:txbxContent>
                    <w:p w:rsidR="00302C8E" w:rsidP="00302C8E" w:rsidRDefault="00302C8E" w14:paraId="4DAF102F" w14:textId="3FF698F8">
                      <w:r>
                        <w:t>b)</w:t>
                      </w:r>
                    </w:p>
                  </w:txbxContent>
                </v:textbox>
              </v:shape>
            </w:pict>
          </mc:Fallback>
        </mc:AlternateContent>
      </w:r>
      <w:r w:rsidRPr="00302C8E" w:rsidR="001B3E8E">
        <w:rPr>
          <w:b/>
          <w:bCs/>
          <w:noProof/>
        </w:rPr>
        <w:drawing>
          <wp:inline distT="0" distB="0" distL="0" distR="0" wp14:anchorId="3D5A3895" wp14:editId="22458C9C">
            <wp:extent cx="3847856" cy="2254744"/>
            <wp:effectExtent l="0" t="0" r="635" b="6350"/>
            <wp:docPr id="18460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566" name=""/>
                    <pic:cNvPicPr/>
                  </pic:nvPicPr>
                  <pic:blipFill>
                    <a:blip r:embed="rId77"/>
                    <a:stretch>
                      <a:fillRect/>
                    </a:stretch>
                  </pic:blipFill>
                  <pic:spPr>
                    <a:xfrm>
                      <a:off x="0" y="0"/>
                      <a:ext cx="3944465" cy="2311354"/>
                    </a:xfrm>
                    <a:prstGeom prst="rect">
                      <a:avLst/>
                    </a:prstGeom>
                  </pic:spPr>
                </pic:pic>
              </a:graphicData>
            </a:graphic>
          </wp:inline>
        </w:drawing>
      </w:r>
    </w:p>
    <w:p w:rsidR="00841C2F" w:rsidP="00841C2F" w:rsidRDefault="00302C8E" w14:paraId="777F8E80" w14:textId="5C61E8C4">
      <w:pPr>
        <w:jc w:val="center"/>
      </w:pPr>
      <w:r>
        <w:rPr>
          <w:noProof/>
          <w14:ligatures w14:val="standardContextual"/>
        </w:rPr>
        <mc:AlternateContent>
          <mc:Choice Requires="wps">
            <w:drawing>
              <wp:anchor distT="0" distB="0" distL="114300" distR="114300" simplePos="0" relativeHeight="251658296" behindDoc="0" locked="0" layoutInCell="1" allowOverlap="1" wp14:anchorId="654DA35B" wp14:editId="2CBF9587">
                <wp:simplePos x="0" y="0"/>
                <wp:positionH relativeFrom="column">
                  <wp:posOffset>713886</wp:posOffset>
                </wp:positionH>
                <wp:positionV relativeFrom="paragraph">
                  <wp:posOffset>83820</wp:posOffset>
                </wp:positionV>
                <wp:extent cx="337820" cy="322580"/>
                <wp:effectExtent l="0" t="0" r="0" b="0"/>
                <wp:wrapNone/>
                <wp:docPr id="56612539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02C8E" w:rsidP="00302C8E" w:rsidRDefault="00302C8E" w14:paraId="06AAF0C4" w14:textId="59498A45">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935BA6">
              <v:shape id="_x0000_s1090" style="position:absolute;left:0;text-align:left;margin-left:56.2pt;margin-top:6.6pt;width:26.6pt;height:2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" w14:anchorId="654DA35B">
                <v:textbox>
                  <w:txbxContent>
                    <w:p w:rsidR="00302C8E" w:rsidP="00302C8E" w:rsidRDefault="00302C8E" w14:paraId="489700C6" w14:textId="59498A45">
                      <w:r>
                        <w:t>c)</w:t>
                      </w:r>
                    </w:p>
                  </w:txbxContent>
                </v:textbox>
              </v:shape>
            </w:pict>
          </mc:Fallback>
        </mc:AlternateContent>
      </w:r>
      <w:r w:rsidRPr="003B17EC" w:rsidR="003B17EC">
        <w:rPr>
          <w:noProof/>
        </w:rPr>
        <w:drawing>
          <wp:inline distT="0" distB="0" distL="0" distR="0" wp14:anchorId="04C9323D" wp14:editId="6A8E3D1B">
            <wp:extent cx="3704480" cy="2192069"/>
            <wp:effectExtent l="0" t="0" r="4445" b="5080"/>
            <wp:docPr id="138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8" name=""/>
                    <pic:cNvPicPr/>
                  </pic:nvPicPr>
                  <pic:blipFill>
                    <a:blip r:embed="rId78"/>
                    <a:stretch>
                      <a:fillRect/>
                    </a:stretch>
                  </pic:blipFill>
                  <pic:spPr>
                    <a:xfrm>
                      <a:off x="0" y="0"/>
                      <a:ext cx="3779781" cy="2236627"/>
                    </a:xfrm>
                    <a:prstGeom prst="rect">
                      <a:avLst/>
                    </a:prstGeom>
                  </pic:spPr>
                </pic:pic>
              </a:graphicData>
            </a:graphic>
          </wp:inline>
        </w:drawing>
      </w:r>
    </w:p>
    <w:p w:rsidR="00613CBD" w:rsidP="00CD2131" w:rsidRDefault="00302C8E" w14:paraId="311A81C3" w14:textId="404AC408">
      <w:pPr>
        <w:jc w:val="center"/>
      </w:pPr>
      <w:r>
        <w:rPr>
          <w:noProof/>
          <w14:ligatures w14:val="standardContextual"/>
        </w:rPr>
        <mc:AlternateContent>
          <mc:Choice Requires="wps">
            <w:drawing>
              <wp:anchor distT="0" distB="0" distL="114300" distR="114300" simplePos="0" relativeHeight="251658297" behindDoc="0" locked="0" layoutInCell="1" allowOverlap="1" wp14:anchorId="0F4F32BD" wp14:editId="48433C61">
                <wp:simplePos x="0" y="0"/>
                <wp:positionH relativeFrom="column">
                  <wp:posOffset>709979</wp:posOffset>
                </wp:positionH>
                <wp:positionV relativeFrom="paragraph">
                  <wp:posOffset>42203</wp:posOffset>
                </wp:positionV>
                <wp:extent cx="337820" cy="322580"/>
                <wp:effectExtent l="0" t="0" r="0" b="0"/>
                <wp:wrapNone/>
                <wp:docPr id="22388808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02C8E" w:rsidP="00302C8E" w:rsidRDefault="00302C8E" w14:paraId="72574320" w14:textId="41BC458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8E885B">
              <v:shape id="_x0000_s1091" style="position:absolute;left:0;text-align:left;margin-left:55.9pt;margin-top:3.3pt;width:26.6pt;height:25.4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5laQ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" w14:anchorId="0F4F32BD">
                <v:textbox>
                  <w:txbxContent>
                    <w:p w:rsidR="00302C8E" w:rsidP="00302C8E" w:rsidRDefault="00302C8E" w14:paraId="15EB2713" w14:textId="41BC4587">
                      <w:r>
                        <w:t>d)</w:t>
                      </w:r>
                    </w:p>
                  </w:txbxContent>
                </v:textbox>
              </v:shape>
            </w:pict>
          </mc:Fallback>
        </mc:AlternateContent>
      </w:r>
      <w:r w:rsidRPr="003B17EC" w:rsidR="003B17EC">
        <w:rPr>
          <w:noProof/>
        </w:rPr>
        <w:drawing>
          <wp:inline distT="0" distB="0" distL="0" distR="0" wp14:anchorId="4D9B62E7" wp14:editId="7FDCC47D">
            <wp:extent cx="3812053" cy="2122473"/>
            <wp:effectExtent l="0" t="0" r="0" b="0"/>
            <wp:docPr id="114462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9651" name=""/>
                    <pic:cNvPicPr/>
                  </pic:nvPicPr>
                  <pic:blipFill>
                    <a:blip r:embed="rId79"/>
                    <a:stretch>
                      <a:fillRect/>
                    </a:stretch>
                  </pic:blipFill>
                  <pic:spPr>
                    <a:xfrm>
                      <a:off x="0" y="0"/>
                      <a:ext cx="3928942" cy="2187554"/>
                    </a:xfrm>
                    <a:prstGeom prst="rect">
                      <a:avLst/>
                    </a:prstGeom>
                  </pic:spPr>
                </pic:pic>
              </a:graphicData>
            </a:graphic>
          </wp:inline>
        </w:drawing>
      </w:r>
    </w:p>
    <w:p w:rsidRPr="002D7D27" w:rsidR="006B3FA2" w:rsidP="006B3FA2" w:rsidRDefault="006B3FA2" w14:paraId="05DEAE8F" w14:textId="6D37F8B8">
      <w:pPr>
        <w:jc w:val="both"/>
        <w:rPr>
          <w:sz w:val="22"/>
          <w:szCs w:val="22"/>
          <w:lang w:eastAsia="en-US"/>
        </w:rPr>
      </w:pPr>
      <w:r w:rsidRPr="002D7D27">
        <w:rPr>
          <w:b/>
          <w:bCs/>
          <w:sz w:val="22"/>
          <w:szCs w:val="22"/>
          <w:lang w:eastAsia="en-US"/>
        </w:rPr>
        <w:t xml:space="preserve">Figure </w:t>
      </w:r>
      <w:r w:rsidRPr="002D7D27" w:rsidR="0021633C">
        <w:rPr>
          <w:b/>
          <w:bCs/>
          <w:sz w:val="22"/>
          <w:szCs w:val="22"/>
          <w:lang w:eastAsia="en-US"/>
        </w:rPr>
        <w:t>4</w:t>
      </w:r>
      <w:r w:rsidR="00AA1753">
        <w:rPr>
          <w:b/>
          <w:bCs/>
          <w:sz w:val="22"/>
          <w:szCs w:val="22"/>
          <w:lang w:eastAsia="en-US"/>
        </w:rPr>
        <w:t>1</w:t>
      </w:r>
      <w:r w:rsidRPr="002D7D27">
        <w:rPr>
          <w:b/>
          <w:bCs/>
          <w:sz w:val="22"/>
          <w:szCs w:val="22"/>
          <w:lang w:eastAsia="en-US"/>
        </w:rPr>
        <w:t>:</w:t>
      </w:r>
      <w:r w:rsidRPr="002D7D27">
        <w:rPr>
          <w:sz w:val="22"/>
          <w:szCs w:val="22"/>
          <w:lang w:eastAsia="en-US"/>
        </w:rPr>
        <w:t xml:space="preserve"> </w:t>
      </w:r>
      <w:r w:rsidRPr="002D7D27" w:rsidR="00EE5E93">
        <w:rPr>
          <w:sz w:val="22"/>
          <w:szCs w:val="22"/>
          <w:lang w:eastAsia="en-US"/>
        </w:rPr>
        <w:t xml:space="preserve">Comparison of my best-performing Random Forest Stacking Ensemble’s MMR country-level predictions </w:t>
      </w:r>
      <w:r w:rsidRPr="002D7D27" w:rsidR="007016AA">
        <w:rPr>
          <w:sz w:val="22"/>
          <w:szCs w:val="22"/>
          <w:lang w:eastAsia="en-US"/>
        </w:rPr>
        <w:t xml:space="preserve">to the associated estimates from the </w:t>
      </w:r>
      <w:proofErr w:type="spellStart"/>
      <w:r w:rsidRPr="002D7D27" w:rsidR="007016AA">
        <w:rPr>
          <w:sz w:val="22"/>
          <w:szCs w:val="22"/>
          <w:lang w:eastAsia="en-US"/>
        </w:rPr>
        <w:t>BMat</w:t>
      </w:r>
      <w:proofErr w:type="spellEnd"/>
      <w:r w:rsidRPr="002D7D27" w:rsidR="007016AA">
        <w:rPr>
          <w:sz w:val="22"/>
          <w:szCs w:val="22"/>
          <w:lang w:eastAsia="en-US"/>
        </w:rPr>
        <w:t xml:space="preserve">, </w:t>
      </w:r>
      <w:proofErr w:type="spellStart"/>
      <w:r w:rsidRPr="002D7D27" w:rsidR="007016AA">
        <w:rPr>
          <w:sz w:val="22"/>
          <w:szCs w:val="22"/>
          <w:lang w:eastAsia="en-US"/>
        </w:rPr>
        <w:t>CODEm</w:t>
      </w:r>
      <w:proofErr w:type="spellEnd"/>
      <w:r w:rsidRPr="002D7D27" w:rsidR="007016AA">
        <w:rPr>
          <w:sz w:val="22"/>
          <w:szCs w:val="22"/>
          <w:lang w:eastAsia="en-US"/>
        </w:rPr>
        <w:t xml:space="preserve">, and </w:t>
      </w:r>
      <w:proofErr w:type="spellStart"/>
      <w:r w:rsidRPr="002D7D27" w:rsidR="007016AA">
        <w:rPr>
          <w:sz w:val="22"/>
          <w:szCs w:val="22"/>
          <w:lang w:eastAsia="en-US"/>
        </w:rPr>
        <w:t>GMatH</w:t>
      </w:r>
      <w:proofErr w:type="spellEnd"/>
      <w:r w:rsidRPr="002D7D27" w:rsidR="007016AA">
        <w:rPr>
          <w:sz w:val="22"/>
          <w:szCs w:val="22"/>
          <w:lang w:eastAsia="en-US"/>
        </w:rPr>
        <w:t xml:space="preserve"> models</w:t>
      </w:r>
      <w:r w:rsidRPr="002D7D27" w:rsidR="00806A74">
        <w:rPr>
          <w:sz w:val="22"/>
          <w:szCs w:val="22"/>
          <w:lang w:eastAsia="en-US"/>
        </w:rPr>
        <w:t xml:space="preserve"> for one country from each World Bank defined income level</w:t>
      </w:r>
      <w:r w:rsidRPr="002D7D27" w:rsidR="007016AA">
        <w:rPr>
          <w:sz w:val="22"/>
          <w:szCs w:val="22"/>
          <w:lang w:eastAsia="en-US"/>
        </w:rPr>
        <w:t xml:space="preserve">. </w:t>
      </w:r>
      <w:r w:rsidRPr="002D7D27">
        <w:rPr>
          <w:sz w:val="22"/>
          <w:szCs w:val="22"/>
          <w:lang w:eastAsia="en-US"/>
        </w:rPr>
        <w:t xml:space="preserve">a) </w:t>
      </w:r>
      <w:r w:rsidRPr="002D7D27" w:rsidR="00BB12EB">
        <w:rPr>
          <w:sz w:val="22"/>
          <w:szCs w:val="22"/>
          <w:lang w:eastAsia="en-US"/>
        </w:rPr>
        <w:t>New Zealand</w:t>
      </w:r>
      <w:r w:rsidRPr="002D7D27" w:rsidR="007016AA">
        <w:rPr>
          <w:sz w:val="22"/>
          <w:szCs w:val="22"/>
          <w:lang w:eastAsia="en-US"/>
        </w:rPr>
        <w:t xml:space="preserve"> (high-income)</w:t>
      </w:r>
      <w:r w:rsidRPr="002D7D27" w:rsidR="00C763EB">
        <w:rPr>
          <w:sz w:val="22"/>
          <w:szCs w:val="22"/>
          <w:lang w:eastAsia="en-US"/>
        </w:rPr>
        <w:t xml:space="preserve"> (log scale)</w:t>
      </w:r>
      <w:r w:rsidRPr="002D7D27" w:rsidR="007016AA">
        <w:rPr>
          <w:sz w:val="22"/>
          <w:szCs w:val="22"/>
          <w:lang w:eastAsia="en-US"/>
        </w:rPr>
        <w:t>, b)</w:t>
      </w:r>
      <w:r w:rsidRPr="002D7D27" w:rsidR="00806A74">
        <w:rPr>
          <w:sz w:val="22"/>
          <w:szCs w:val="22"/>
          <w:lang w:eastAsia="en-US"/>
        </w:rPr>
        <w:t xml:space="preserve"> Colombia (upper-middle income)</w:t>
      </w:r>
      <w:r w:rsidRPr="002D7D27" w:rsidR="007016AA">
        <w:rPr>
          <w:sz w:val="22"/>
          <w:szCs w:val="22"/>
          <w:lang w:eastAsia="en-US"/>
        </w:rPr>
        <w:t>, c) Kenya (lower-middle income), and d) Rwanda (low-income).</w:t>
      </w:r>
      <w:r w:rsidRPr="002D7D27">
        <w:rPr>
          <w:sz w:val="22"/>
          <w:szCs w:val="22"/>
          <w:lang w:eastAsia="en-US"/>
        </w:rPr>
        <w:t xml:space="preserve"> </w:t>
      </w:r>
    </w:p>
    <w:p w:rsidRPr="00613CBD" w:rsidR="006B3FA2" w:rsidP="00CD2131" w:rsidRDefault="006B3FA2" w14:paraId="0401D139" w14:textId="4ADB58A0">
      <w:pPr>
        <w:jc w:val="center"/>
      </w:pPr>
    </w:p>
    <w:p w:rsidR="00950396" w:rsidP="00950396" w:rsidRDefault="00950396" w14:paraId="1254C39A" w14:textId="7D7932DC">
      <w:pPr>
        <w:pStyle w:val="Heading5"/>
      </w:pPr>
      <w:r>
        <w:t>5.</w:t>
      </w:r>
      <w:r w:rsidR="00D772AB">
        <w:t>8</w:t>
      </w:r>
      <w:r w:rsidR="003250D2">
        <w:t>2</w:t>
      </w:r>
      <w:r>
        <w:t xml:space="preserve">2 </w:t>
      </w:r>
      <w:r w:rsidR="00AE4820">
        <w:t>Comparisons with My RFSE Trained to Perform Forecasting</w:t>
      </w:r>
    </w:p>
    <w:p w:rsidR="00AC340F" w:rsidP="00AC340F" w:rsidRDefault="00EA4680" w14:paraId="19303AE4" w14:textId="55CE76C5">
      <w:pPr>
        <w:jc w:val="both"/>
      </w:pPr>
      <w:r>
        <w:t>There</w:t>
      </w:r>
      <w:r w:rsidR="00AC340F">
        <w:t xml:space="preserve"> was less room for comparison between my model’s MMR forecasts and the literature’s estimates because all comparisons were performed on my model’s test values, which were confined between 2015 and 2018. </w:t>
      </w:r>
      <w:r w:rsidR="00CF1173">
        <w:t>Additionally,</w:t>
      </w:r>
      <w:r w:rsidR="00AC340F">
        <w:t xml:space="preserve"> </w:t>
      </w:r>
      <w:r w:rsidR="000F4FA4">
        <w:t xml:space="preserve">not all samples in my test </w:t>
      </w:r>
      <w:r w:rsidR="00CF1173">
        <w:t>set</w:t>
      </w:r>
      <w:r w:rsidR="000F4FA4">
        <w:t xml:space="preserve"> had non-missing MMR values, meaning some of the countries presented in this section did not have an associated MMR prediction for every year </w:t>
      </w:r>
      <w:r w:rsidR="00CF1173">
        <w:t>in</w:t>
      </w:r>
      <w:r w:rsidR="000F4FA4">
        <w:t xml:space="preserve"> the test set. </w:t>
      </w:r>
    </w:p>
    <w:p w:rsidR="00AC340F" w:rsidP="00113A16" w:rsidRDefault="00AC340F" w14:paraId="17B172C9" w14:textId="77777777"/>
    <w:p w:rsidR="00113A16" w:rsidP="00E40C94" w:rsidRDefault="00E742D3" w14:paraId="6CAD1868" w14:textId="0085AEB7">
      <w:pPr>
        <w:jc w:val="both"/>
      </w:pPr>
      <w:r>
        <w:t>My best-performing Random Forest Stacking Ensemble’s MMR forecasts were always in the 95% confidence intervals (CI)</w:t>
      </w:r>
      <w:r w:rsidR="00AC340F">
        <w:t xml:space="preserve"> of the literature’s corresponding estimates (Figure </w:t>
      </w:r>
      <w:r w:rsidR="0021633C">
        <w:t>4</w:t>
      </w:r>
      <w:r w:rsidR="00AA1753">
        <w:t>2</w:t>
      </w:r>
      <w:r w:rsidR="00AC340F">
        <w:t xml:space="preserve">). </w:t>
      </w:r>
      <w:r w:rsidR="000F4FA4">
        <w:t>For the high</w:t>
      </w:r>
      <w:r w:rsidR="00D46DB2">
        <w:t xml:space="preserve"> and </w:t>
      </w:r>
      <w:r w:rsidR="000F4FA4">
        <w:t>upper-middle</w:t>
      </w:r>
      <w:r w:rsidR="00D46DB2">
        <w:t xml:space="preserve"> </w:t>
      </w:r>
      <w:r w:rsidR="000F4FA4">
        <w:t>income countries</w:t>
      </w:r>
      <w:r w:rsidR="00E40C94">
        <w:t xml:space="preserve"> (Republic of Korea</w:t>
      </w:r>
      <w:r w:rsidR="00D46DB2">
        <w:t xml:space="preserve"> and </w:t>
      </w:r>
      <w:r w:rsidR="00E40C94">
        <w:t>Armenia)</w:t>
      </w:r>
      <w:r w:rsidR="000F4FA4">
        <w:t xml:space="preserve">, my model’s MMR forecasts were the second lowest, and either within the </w:t>
      </w:r>
      <w:proofErr w:type="spellStart"/>
      <w:r w:rsidR="000F4FA4">
        <w:t>CODEm</w:t>
      </w:r>
      <w:proofErr w:type="spellEnd"/>
      <w:r w:rsidR="000F4FA4">
        <w:t xml:space="preserve"> or </w:t>
      </w:r>
      <w:proofErr w:type="spellStart"/>
      <w:r w:rsidR="000F4FA4">
        <w:t>BMat</w:t>
      </w:r>
      <w:proofErr w:type="spellEnd"/>
      <w:r w:rsidR="000F4FA4">
        <w:t xml:space="preserve"> 95% CIs.</w:t>
      </w:r>
      <w:r w:rsidR="00E40C94">
        <w:t xml:space="preserve"> The actual difference between </w:t>
      </w:r>
      <w:r w:rsidR="00FB4145">
        <w:t xml:space="preserve">my </w:t>
      </w:r>
      <w:r w:rsidR="00E40C94">
        <w:t xml:space="preserve">estimates </w:t>
      </w:r>
      <w:r w:rsidR="00FB4145">
        <w:t xml:space="preserve">and the </w:t>
      </w:r>
      <w:proofErr w:type="spellStart"/>
      <w:r w:rsidR="00FB4145">
        <w:t>CODEm</w:t>
      </w:r>
      <w:proofErr w:type="spellEnd"/>
      <w:r w:rsidR="00FB4145">
        <w:t xml:space="preserve"> estimates </w:t>
      </w:r>
      <w:r w:rsidR="00E40C94">
        <w:t xml:space="preserve">for </w:t>
      </w:r>
      <w:r w:rsidR="00FB4145">
        <w:t xml:space="preserve">the Republic of Korea’s </w:t>
      </w:r>
      <w:r w:rsidR="00E40C94">
        <w:t xml:space="preserve">MMRs was </w:t>
      </w:r>
      <w:r w:rsidR="00FB4145">
        <w:t xml:space="preserve">in the single digits (Figure </w:t>
      </w:r>
      <w:r w:rsidR="00090261">
        <w:t>4</w:t>
      </w:r>
      <w:r w:rsidR="00AA1753">
        <w:t>2</w:t>
      </w:r>
      <w:r w:rsidR="00D46DB2">
        <w:t xml:space="preserve">a). My model’s MMR forecasts for Chad were also the second-lowest available, and within </w:t>
      </w:r>
      <w:proofErr w:type="spellStart"/>
      <w:r w:rsidR="00BE4BF0">
        <w:t>GMatH’s</w:t>
      </w:r>
      <w:proofErr w:type="spellEnd"/>
      <w:r w:rsidR="00BE4BF0">
        <w:t xml:space="preserve"> </w:t>
      </w:r>
      <w:r w:rsidR="00D46DB2">
        <w:t xml:space="preserve">95% CI (Figure </w:t>
      </w:r>
      <w:r w:rsidR="00090261">
        <w:t>4</w:t>
      </w:r>
      <w:r w:rsidR="00AA1753">
        <w:t>2</w:t>
      </w:r>
      <w:r w:rsidR="00D46DB2">
        <w:t xml:space="preserve">d). Unfortunately, there was only one test datapoint for Chad and every other low-income country </w:t>
      </w:r>
      <w:r w:rsidR="00150597">
        <w:t>contained</w:t>
      </w:r>
      <w:r w:rsidR="00D46DB2">
        <w:t xml:space="preserve"> in </w:t>
      </w:r>
      <w:r w:rsidR="00150597">
        <w:t>the</w:t>
      </w:r>
      <w:r w:rsidR="00D46DB2">
        <w:t xml:space="preserve"> test set. </w:t>
      </w:r>
    </w:p>
    <w:p w:rsidR="00D46DB2" w:rsidP="00E40C94" w:rsidRDefault="00D46DB2" w14:paraId="5ABD3C17" w14:textId="77777777">
      <w:pPr>
        <w:jc w:val="both"/>
      </w:pPr>
    </w:p>
    <w:p w:rsidRPr="00113A16" w:rsidR="00D46DB2" w:rsidP="00E40C94" w:rsidRDefault="00D46DB2" w14:paraId="09886005" w14:textId="5B349961">
      <w:pPr>
        <w:jc w:val="both"/>
      </w:pPr>
      <w:r>
        <w:t xml:space="preserve">In contrast, </w:t>
      </w:r>
      <w:r w:rsidR="0082698B">
        <w:t xml:space="preserve">my model’s MMR forecasts were the highest available for the first half of the testing period for Sri Lanka, a lower-middle income country (Figure </w:t>
      </w:r>
      <w:r w:rsidR="00090261">
        <w:t>4</w:t>
      </w:r>
      <w:r w:rsidR="00AA1753">
        <w:t>2</w:t>
      </w:r>
      <w:r w:rsidR="0082698B">
        <w:t>c).</w:t>
      </w:r>
      <w:r w:rsidR="00C45052">
        <w:t xml:space="preserve"> Its estimates in the second half of this training period were very similar to the GMatH and BMat predictions. </w:t>
      </w:r>
      <w:proofErr w:type="gramStart"/>
      <w:r w:rsidR="00C45052">
        <w:t>All of</w:t>
      </w:r>
      <w:proofErr w:type="gramEnd"/>
      <w:r w:rsidR="00C45052">
        <w:t xml:space="preserve"> its estimates in the test period were within the 95% CI of the literature models.</w:t>
      </w:r>
    </w:p>
    <w:p w:rsidRPr="00F11AD0" w:rsidR="00EA4680" w:rsidP="00EA4680" w:rsidRDefault="00302C8E" w14:paraId="7131D17A" w14:textId="17EA42F1">
      <w:pPr>
        <w:jc w:val="center"/>
      </w:pPr>
      <w:r>
        <w:rPr>
          <w:noProof/>
          <w14:ligatures w14:val="standardContextual"/>
        </w:rPr>
        <mc:AlternateContent>
          <mc:Choice Requires="wps">
            <w:drawing>
              <wp:anchor distT="0" distB="0" distL="114300" distR="114300" simplePos="0" relativeHeight="251658298" behindDoc="0" locked="0" layoutInCell="1" allowOverlap="1" wp14:anchorId="4C7825A9" wp14:editId="15B0AACF">
                <wp:simplePos x="0" y="0"/>
                <wp:positionH relativeFrom="column">
                  <wp:posOffset>474744</wp:posOffset>
                </wp:positionH>
                <wp:positionV relativeFrom="paragraph">
                  <wp:posOffset>41895</wp:posOffset>
                </wp:positionV>
                <wp:extent cx="337820" cy="322580"/>
                <wp:effectExtent l="0" t="0" r="0" b="0"/>
                <wp:wrapNone/>
                <wp:docPr id="171692700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02C8E" w:rsidP="00302C8E" w:rsidRDefault="00302C8E" w14:paraId="6EC412EC" w14:textId="7777777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3B6034">
              <v:shape id="_x0000_s1092" style="position:absolute;left:0;text-align:left;margin-left:37.4pt;margin-top:3.3pt;width:26.6pt;height:25.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BaQ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" w14:anchorId="4C7825A9">
                <v:textbox>
                  <w:txbxContent>
                    <w:p w:rsidR="00302C8E" w:rsidP="00302C8E" w:rsidRDefault="00302C8E" w14:paraId="5A7CDF1E" w14:textId="77777777">
                      <w:r>
                        <w:t>a)</w:t>
                      </w:r>
                    </w:p>
                  </w:txbxContent>
                </v:textbox>
              </v:shape>
            </w:pict>
          </mc:Fallback>
        </mc:AlternateContent>
      </w:r>
      <w:r w:rsidRPr="00BB12EB" w:rsidR="00BB12EB">
        <w:rPr>
          <w:noProof/>
        </w:rPr>
        <w:drawing>
          <wp:inline distT="0" distB="0" distL="0" distR="0" wp14:anchorId="0CC0DAF1" wp14:editId="25239270">
            <wp:extent cx="4128868" cy="2314446"/>
            <wp:effectExtent l="0" t="0" r="0" b="0"/>
            <wp:docPr id="8906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2001" name=""/>
                    <pic:cNvPicPr/>
                  </pic:nvPicPr>
                  <pic:blipFill>
                    <a:blip r:embed="rId80"/>
                    <a:stretch>
                      <a:fillRect/>
                    </a:stretch>
                  </pic:blipFill>
                  <pic:spPr>
                    <a:xfrm>
                      <a:off x="0" y="0"/>
                      <a:ext cx="4295101" cy="2407628"/>
                    </a:xfrm>
                    <a:prstGeom prst="rect">
                      <a:avLst/>
                    </a:prstGeom>
                  </pic:spPr>
                </pic:pic>
              </a:graphicData>
            </a:graphic>
          </wp:inline>
        </w:drawing>
      </w:r>
    </w:p>
    <w:p w:rsidRPr="007C0273" w:rsidR="00400BB6" w:rsidP="00400BB6" w:rsidRDefault="00D210CF" w14:paraId="621B977C" w14:textId="1116E734">
      <w:pPr>
        <w:jc w:val="center"/>
      </w:pPr>
      <w:r>
        <w:rPr>
          <w:noProof/>
          <w14:ligatures w14:val="standardContextual"/>
        </w:rPr>
        <mc:AlternateContent>
          <mc:Choice Requires="wps">
            <w:drawing>
              <wp:anchor distT="0" distB="0" distL="114300" distR="114300" simplePos="0" relativeHeight="251658299" behindDoc="0" locked="0" layoutInCell="1" allowOverlap="1" wp14:anchorId="37FDDC88" wp14:editId="6798F309">
                <wp:simplePos x="0" y="0"/>
                <wp:positionH relativeFrom="column">
                  <wp:posOffset>500332</wp:posOffset>
                </wp:positionH>
                <wp:positionV relativeFrom="paragraph">
                  <wp:posOffset>140482</wp:posOffset>
                </wp:positionV>
                <wp:extent cx="337820" cy="322580"/>
                <wp:effectExtent l="0" t="0" r="0" b="0"/>
                <wp:wrapNone/>
                <wp:docPr id="140399765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02C8E" w:rsidP="00302C8E" w:rsidRDefault="00302C8E" w14:paraId="2D8FD5B8" w14:textId="22BA483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743CBB">
              <v:shape id="_x0000_s1093" style="position:absolute;left:0;text-align:left;margin-left:39.4pt;margin-top:11.05pt;width:26.6pt;height:25.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AUaQ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" w14:anchorId="37FDDC88">
                <v:textbox>
                  <w:txbxContent>
                    <w:p w:rsidR="00302C8E" w:rsidP="00302C8E" w:rsidRDefault="00302C8E" w14:paraId="5E553AE6" w14:textId="22BA4832">
                      <w:r>
                        <w:t>b)</w:t>
                      </w:r>
                    </w:p>
                  </w:txbxContent>
                </v:textbox>
              </v:shape>
            </w:pict>
          </mc:Fallback>
        </mc:AlternateContent>
      </w:r>
      <w:r w:rsidRPr="007C0273" w:rsidR="007C0273">
        <w:rPr>
          <w:noProof/>
        </w:rPr>
        <w:drawing>
          <wp:inline distT="0" distB="0" distL="0" distR="0" wp14:anchorId="3B5CEFE6" wp14:editId="3CB7D739">
            <wp:extent cx="4071813" cy="2399961"/>
            <wp:effectExtent l="0" t="0" r="5080" b="635"/>
            <wp:docPr id="1110341266"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1266" name="Picture 1" descr="A graph with lines and text&#10;&#10;AI-generated content may be incorrect."/>
                    <pic:cNvPicPr/>
                  </pic:nvPicPr>
                  <pic:blipFill>
                    <a:blip r:embed="rId81"/>
                    <a:stretch>
                      <a:fillRect/>
                    </a:stretch>
                  </pic:blipFill>
                  <pic:spPr>
                    <a:xfrm>
                      <a:off x="0" y="0"/>
                      <a:ext cx="4148815" cy="2445347"/>
                    </a:xfrm>
                    <a:prstGeom prst="rect">
                      <a:avLst/>
                    </a:prstGeom>
                  </pic:spPr>
                </pic:pic>
              </a:graphicData>
            </a:graphic>
          </wp:inline>
        </w:drawing>
      </w:r>
    </w:p>
    <w:p w:rsidR="009E7987" w:rsidP="009E7987" w:rsidRDefault="00302C8E" w14:paraId="64C4F059" w14:textId="196440F0">
      <w:pPr>
        <w:jc w:val="center"/>
      </w:pPr>
      <w:r>
        <w:rPr>
          <w:noProof/>
          <w14:ligatures w14:val="standardContextual"/>
        </w:rPr>
        <mc:AlternateContent>
          <mc:Choice Requires="wps">
            <w:drawing>
              <wp:anchor distT="0" distB="0" distL="114300" distR="114300" simplePos="0" relativeHeight="251658300" behindDoc="0" locked="0" layoutInCell="1" allowOverlap="1" wp14:anchorId="7E56162C" wp14:editId="5EC91D46">
                <wp:simplePos x="0" y="0"/>
                <wp:positionH relativeFrom="column">
                  <wp:posOffset>537399</wp:posOffset>
                </wp:positionH>
                <wp:positionV relativeFrom="paragraph">
                  <wp:posOffset>127000</wp:posOffset>
                </wp:positionV>
                <wp:extent cx="337820" cy="322580"/>
                <wp:effectExtent l="0" t="0" r="0" b="0"/>
                <wp:wrapNone/>
                <wp:docPr id="23544329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02C8E" w:rsidP="00302C8E" w:rsidRDefault="009E7987" w14:paraId="5F706FE5" w14:textId="267F2074">
                            <w:r>
                              <w:t>c</w:t>
                            </w:r>
                            <w:r w:rsidR="00302C8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1F44B8">
              <v:shape id="_x0000_s1094" style="position:absolute;left:0;text-align:left;margin-left:42.3pt;margin-top:10pt;width:26.6pt;height:25.4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" w14:anchorId="7E56162C">
                <v:textbox>
                  <w:txbxContent>
                    <w:p w:rsidR="00302C8E" w:rsidP="00302C8E" w:rsidRDefault="009E7987" w14:paraId="2B772868" w14:textId="267F2074">
                      <w:r>
                        <w:t>c</w:t>
                      </w:r>
                      <w:r w:rsidR="00302C8E">
                        <w:t>)</w:t>
                      </w:r>
                    </w:p>
                  </w:txbxContent>
                </v:textbox>
              </v:shape>
            </w:pict>
          </mc:Fallback>
        </mc:AlternateContent>
      </w:r>
      <w:r w:rsidRPr="008430E5" w:rsidR="008430E5">
        <w:rPr>
          <w:noProof/>
        </w:rPr>
        <w:drawing>
          <wp:inline distT="0" distB="0" distL="0" distR="0" wp14:anchorId="458C54B6" wp14:editId="717776B5">
            <wp:extent cx="3986671" cy="2222695"/>
            <wp:effectExtent l="0" t="0" r="1270" b="0"/>
            <wp:docPr id="1589335845"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35845" name="Picture 1" descr="A graph with different colored lines&#10;&#10;AI-generated content may be incorrect."/>
                    <pic:cNvPicPr/>
                  </pic:nvPicPr>
                  <pic:blipFill>
                    <a:blip r:embed="rId82"/>
                    <a:stretch>
                      <a:fillRect/>
                    </a:stretch>
                  </pic:blipFill>
                  <pic:spPr>
                    <a:xfrm>
                      <a:off x="0" y="0"/>
                      <a:ext cx="4061113" cy="2264199"/>
                    </a:xfrm>
                    <a:prstGeom prst="rect">
                      <a:avLst/>
                    </a:prstGeom>
                  </pic:spPr>
                </pic:pic>
              </a:graphicData>
            </a:graphic>
          </wp:inline>
        </w:drawing>
      </w:r>
    </w:p>
    <w:p w:rsidR="00950396" w:rsidP="00CD2131" w:rsidRDefault="00400BB6" w14:paraId="70613147" w14:textId="361BFA06">
      <w:pPr>
        <w:jc w:val="center"/>
      </w:pPr>
      <w:r>
        <w:rPr>
          <w:noProof/>
          <w14:ligatures w14:val="standardContextual"/>
        </w:rPr>
        <mc:AlternateContent>
          <mc:Choice Requires="wps">
            <w:drawing>
              <wp:anchor distT="0" distB="0" distL="114300" distR="114300" simplePos="0" relativeHeight="251658301" behindDoc="0" locked="0" layoutInCell="1" allowOverlap="1" wp14:anchorId="3F132BBC" wp14:editId="59D58F26">
                <wp:simplePos x="0" y="0"/>
                <wp:positionH relativeFrom="column">
                  <wp:posOffset>489123</wp:posOffset>
                </wp:positionH>
                <wp:positionV relativeFrom="paragraph">
                  <wp:posOffset>7678</wp:posOffset>
                </wp:positionV>
                <wp:extent cx="337820" cy="322580"/>
                <wp:effectExtent l="0" t="0" r="0" b="0"/>
                <wp:wrapNone/>
                <wp:docPr id="845654266"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02C8E" w:rsidP="00302C8E" w:rsidRDefault="00302C8E" w14:paraId="15F1D65E" w14:textId="53B0169A">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24BD19">
              <v:shape id="_x0000_s1095" style="position:absolute;left:0;text-align:left;margin-left:38.5pt;margin-top:.6pt;width:26.6pt;height:25.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" w14:anchorId="3F132BBC">
                <v:textbox>
                  <w:txbxContent>
                    <w:p w:rsidR="00302C8E" w:rsidP="00302C8E" w:rsidRDefault="00302C8E" w14:paraId="7925D311" w14:textId="53B0169A">
                      <w:r>
                        <w:t>d)</w:t>
                      </w:r>
                    </w:p>
                  </w:txbxContent>
                </v:textbox>
              </v:shape>
            </w:pict>
          </mc:Fallback>
        </mc:AlternateContent>
      </w:r>
      <w:r w:rsidRPr="009910FB" w:rsidR="009910FB">
        <w:rPr>
          <w:noProof/>
        </w:rPr>
        <w:drawing>
          <wp:inline distT="0" distB="0" distL="0" distR="0" wp14:anchorId="69EEFA55" wp14:editId="45A4C29D">
            <wp:extent cx="3938043" cy="2194560"/>
            <wp:effectExtent l="0" t="0" r="0" b="2540"/>
            <wp:docPr id="35843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1819" name=""/>
                    <pic:cNvPicPr/>
                  </pic:nvPicPr>
                  <pic:blipFill>
                    <a:blip r:embed="rId83"/>
                    <a:stretch>
                      <a:fillRect/>
                    </a:stretch>
                  </pic:blipFill>
                  <pic:spPr>
                    <a:xfrm>
                      <a:off x="0" y="0"/>
                      <a:ext cx="4069489" cy="2267811"/>
                    </a:xfrm>
                    <a:prstGeom prst="rect">
                      <a:avLst/>
                    </a:prstGeom>
                  </pic:spPr>
                </pic:pic>
              </a:graphicData>
            </a:graphic>
          </wp:inline>
        </w:drawing>
      </w:r>
    </w:p>
    <w:p w:rsidRPr="008B3467" w:rsidR="00806A74" w:rsidP="008B3467" w:rsidRDefault="00806A74" w14:paraId="3EA99E90" w14:textId="214A071F">
      <w:pPr>
        <w:jc w:val="both"/>
        <w:rPr>
          <w:sz w:val="22"/>
          <w:szCs w:val="22"/>
          <w:lang w:eastAsia="en-US"/>
        </w:rPr>
      </w:pPr>
      <w:r w:rsidRPr="002D7D27">
        <w:rPr>
          <w:b/>
          <w:bCs/>
          <w:sz w:val="22"/>
          <w:szCs w:val="22"/>
          <w:lang w:eastAsia="en-US"/>
        </w:rPr>
        <w:t xml:space="preserve">Figure </w:t>
      </w:r>
      <w:r w:rsidRPr="002D7D27" w:rsidR="00090261">
        <w:rPr>
          <w:b/>
          <w:bCs/>
          <w:sz w:val="22"/>
          <w:szCs w:val="22"/>
          <w:lang w:eastAsia="en-US"/>
        </w:rPr>
        <w:t>4</w:t>
      </w:r>
      <w:r w:rsidR="00AA1753">
        <w:rPr>
          <w:b/>
          <w:bCs/>
          <w:sz w:val="22"/>
          <w:szCs w:val="22"/>
          <w:lang w:eastAsia="en-US"/>
        </w:rPr>
        <w:t>2</w:t>
      </w:r>
      <w:r w:rsidRPr="002D7D27">
        <w:rPr>
          <w:b/>
          <w:bCs/>
          <w:sz w:val="22"/>
          <w:szCs w:val="22"/>
          <w:lang w:eastAsia="en-US"/>
        </w:rPr>
        <w:t>:</w:t>
      </w:r>
      <w:r w:rsidRPr="002D7D27">
        <w:rPr>
          <w:sz w:val="22"/>
          <w:szCs w:val="22"/>
          <w:lang w:eastAsia="en-US"/>
        </w:rPr>
        <w:t xml:space="preserve"> Comparison of my best-performing Random Forest Stacking Ensemble’s MMR forecasts </w:t>
      </w:r>
      <w:r w:rsidR="00A94F0E">
        <w:rPr>
          <w:sz w:val="22"/>
          <w:szCs w:val="22"/>
          <w:lang w:eastAsia="en-US"/>
        </w:rPr>
        <w:t>to</w:t>
      </w:r>
      <w:r w:rsidRPr="002D7D27">
        <w:rPr>
          <w:sz w:val="22"/>
          <w:szCs w:val="22"/>
          <w:lang w:eastAsia="en-US"/>
        </w:rPr>
        <w:t xml:space="preserve"> the associated estimates from the BMat, CODEm, and GMatH models for one country from each World Bank defined income level. a) </w:t>
      </w:r>
      <w:r w:rsidRPr="002D7D27" w:rsidR="00BB12EB">
        <w:rPr>
          <w:sz w:val="22"/>
          <w:szCs w:val="22"/>
          <w:lang w:eastAsia="en-US"/>
        </w:rPr>
        <w:t>Republic of Korea</w:t>
      </w:r>
      <w:r w:rsidRPr="002D7D27">
        <w:rPr>
          <w:sz w:val="22"/>
          <w:szCs w:val="22"/>
          <w:lang w:eastAsia="en-US"/>
        </w:rPr>
        <w:t xml:space="preserve"> (high-income), b) Armenia (upper-middle income), c) Sri Lanka (lower-middle income), and d) Chad (low-income). </w:t>
      </w:r>
    </w:p>
    <w:sectPr w:rsidRPr="008B3467" w:rsidR="00806A74">
      <w:pgSz w:w="11906" w:h="16838"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B" w:author="Minh Bui" w:date="2025-10-16T15:45:00Z" w:id="10">
    <w:p w:rsidR="00F11227" w:rsidP="00F11227" w:rsidRDefault="00F11227" w14:paraId="6BBF57D8" w14:textId="77777777">
      <w:r>
        <w:rPr>
          <w:rStyle w:val="CommentReference"/>
        </w:rPr>
        <w:annotationRef/>
      </w:r>
      <w:r>
        <w:rPr>
          <w:color w:val="000000"/>
          <w:sz w:val="20"/>
          <w:szCs w:val="20"/>
        </w:rPr>
        <w:t>Can you change to bar plot or adding line connect the dots? These tiny dots are really hard to see</w:t>
      </w:r>
    </w:p>
  </w:comment>
  <w:comment w:initials="MB" w:author="Minh Bui" w:date="2025-10-14T10:13:00Z" w:id="11">
    <w:p w:rsidR="00967DBB" w:rsidP="00967DBB" w:rsidRDefault="00967DBB" w14:paraId="7A72721C" w14:textId="4CCAB510">
      <w:r>
        <w:rPr>
          <w:rStyle w:val="CommentReference"/>
        </w:rPr>
        <w:annotationRef/>
      </w:r>
      <w:r>
        <w:rPr>
          <w:color w:val="000000"/>
          <w:sz w:val="20"/>
          <w:szCs w:val="20"/>
        </w:rPr>
        <w:t>This dot plot is hard to read, overlapping dots. Try another way</w:t>
      </w:r>
    </w:p>
  </w:comment>
  <w:comment w:initials="RR" w:author="Rosalita Rosenberg" w:date="2025-10-14T15:17:00Z" w:id="12">
    <w:p w:rsidR="00125B97" w:rsidP="00125B97" w:rsidRDefault="00125B97" w14:paraId="566B2C00" w14:textId="77777777">
      <w:r>
        <w:rPr>
          <w:rStyle w:val="CommentReference"/>
        </w:rPr>
        <w:annotationRef/>
      </w:r>
      <w:r>
        <w:rPr>
          <w:sz w:val="20"/>
          <w:szCs w:val="20"/>
        </w:rPr>
        <w:t>I am genuinely unsure of how else to plot this. Do you think it needs to be visualised?</w:t>
      </w:r>
    </w:p>
  </w:comment>
  <w:comment w:initials="MB" w:author="Minh Bui" w:date="2025-10-15T16:43:00Z" w:id="13">
    <w:p w:rsidR="007D78D8" w:rsidP="007D78D8" w:rsidRDefault="007D78D8" w14:paraId="5B1C81AF" w14:textId="77777777">
      <w:r>
        <w:rPr>
          <w:rStyle w:val="CommentReference"/>
        </w:rPr>
        <w:annotationRef/>
      </w:r>
      <w:r>
        <w:rPr>
          <w:color w:val="000000"/>
          <w:sz w:val="20"/>
          <w:szCs w:val="20"/>
        </w:rPr>
        <w:t>yeah, this line plot looks better</w:t>
      </w:r>
    </w:p>
  </w:comment>
  <w:comment w:initials="MB" w:author="Minh Bui" w:date="2025-10-16T15:55:00Z" w:id="15">
    <w:p w:rsidR="000E799B" w:rsidP="000E799B" w:rsidRDefault="00E1204D" w14:paraId="58E5A80B" w14:textId="77777777">
      <w:r>
        <w:rPr>
          <w:rStyle w:val="CommentReference"/>
        </w:rPr>
        <w:annotationRef/>
      </w:r>
      <w:r w:rsidR="000E799B">
        <w:rPr>
          <w:sz w:val="20"/>
          <w:szCs w:val="20"/>
        </w:rPr>
        <w:t>Is this already machine learning prediction or not? Title is a bit confusing here</w:t>
      </w:r>
    </w:p>
  </w:comment>
  <w:comment w:initials="MB" w:author="Minh Bui" w:date="2025-10-16T15:59:00Z" w:id="19">
    <w:p w:rsidR="00C30D62" w:rsidP="00C30D62" w:rsidRDefault="00C30D62" w14:paraId="4700465A" w14:textId="4B9D953D">
      <w:r>
        <w:rPr>
          <w:rStyle w:val="CommentReference"/>
        </w:rPr>
        <w:annotationRef/>
      </w:r>
      <w:r>
        <w:rPr>
          <w:color w:val="000000"/>
          <w:sz w:val="20"/>
          <w:szCs w:val="20"/>
        </w:rPr>
        <w:t>Greater diff in terms of what? The box plots overlap quite well here.</w:t>
      </w:r>
    </w:p>
  </w:comment>
  <w:comment w:initials="MB" w:author="Minh Bui" w:date="2025-10-16T15:57:00Z" w:id="20">
    <w:p w:rsidR="007F0623" w:rsidP="007F0623" w:rsidRDefault="007F0623" w14:paraId="25D850ED" w14:textId="6AEAEB5F">
      <w:r>
        <w:rPr>
          <w:rStyle w:val="CommentReference"/>
        </w:rPr>
        <w:annotationRef/>
      </w:r>
      <w:r>
        <w:rPr>
          <w:color w:val="000000"/>
          <w:sz w:val="20"/>
          <w:szCs w:val="20"/>
        </w:rPr>
        <w:t xml:space="preserve">estimates from your model? or this is the truth? </w:t>
      </w:r>
    </w:p>
  </w:comment>
  <w:comment w:initials="MB" w:author="Minh Bui" w:date="2025-10-16T16:06:00Z" w:id="33">
    <w:p w:rsidR="003234F1" w:rsidP="003234F1" w:rsidRDefault="001074A7" w14:paraId="0EFF3B08" w14:textId="77777777">
      <w:r>
        <w:rPr>
          <w:rStyle w:val="CommentReference"/>
        </w:rPr>
        <w:annotationRef/>
      </w:r>
      <w:r w:rsidR="003234F1">
        <w:rPr>
          <w:sz w:val="20"/>
          <w:szCs w:val="20"/>
        </w:rPr>
        <w:t>Why not? I see that the box do overlap between training and testing. I think this is a good overlap that you can get</w:t>
      </w:r>
    </w:p>
  </w:comment>
  <w:comment w:initials="MB" w:author="Minh Bui" w:date="2025-10-16T16:17:00Z" w:id="41">
    <w:p w:rsidR="008136CD" w:rsidP="008136CD" w:rsidRDefault="008136CD" w14:paraId="1DC3BEDE" w14:textId="77777777">
      <w:r>
        <w:rPr>
          <w:rStyle w:val="CommentReference"/>
        </w:rPr>
        <w:annotationRef/>
      </w:r>
      <w:r>
        <w:rPr>
          <w:color w:val="000000"/>
          <w:sz w:val="20"/>
          <w:szCs w:val="20"/>
        </w:rPr>
        <w:t>In some overview figure you write n=xxx, but now write d=xxx. Make sure that the notations are consistent</w:t>
      </w:r>
    </w:p>
  </w:comment>
  <w:comment xmlns:w="http://schemas.openxmlformats.org/wordprocessingml/2006/main" w:initials="NN" w:author="Nhung Nghiem" w:date="2025-10-17T15:06:53" w:id="1423909385">
    <w:p xmlns:w14="http://schemas.microsoft.com/office/word/2010/wordml" xmlns:w="http://schemas.openxmlformats.org/wordprocessingml/2006/main" w:rsidR="07E3E862" w:rsidRDefault="55430F10" w14:paraId="7699D908" w14:textId="010344A8">
      <w:pPr>
        <w:pStyle w:val="CommentText"/>
      </w:pPr>
      <w:r>
        <w:rPr>
          <w:rStyle w:val="CommentReference"/>
        </w:rPr>
        <w:annotationRef/>
      </w:r>
      <w:r w:rsidRPr="3F26A2D0" w:rsidR="62373B57">
        <w:t>Discussion of any results should be presented in the Discussion section.</w:t>
      </w:r>
    </w:p>
  </w:comment>
  <w:comment xmlns:w="http://schemas.openxmlformats.org/wordprocessingml/2006/main" w:initials="NN" w:author="Nhung Nghiem" w:date="2025-10-17T15:08:41" w:id="1044494642">
    <w:p xmlns:w14="http://schemas.microsoft.com/office/word/2010/wordml" xmlns:w="http://schemas.openxmlformats.org/wordprocessingml/2006/main" w:rsidR="16231CFF" w:rsidRDefault="606189EF" w14:paraId="6E621D69" w14:textId="4EB3A072">
      <w:pPr>
        <w:pStyle w:val="CommentText"/>
      </w:pPr>
      <w:r>
        <w:rPr>
          <w:rStyle w:val="CommentReference"/>
        </w:rPr>
        <w:annotationRef/>
      </w:r>
      <w:r w:rsidRPr="1E3B6329" w:rsidR="09C3A2F4">
        <w:t>Can you change this to 731 features and 16,948 observations?</w:t>
      </w:r>
    </w:p>
  </w:comment>
  <w:comment xmlns:w="http://schemas.openxmlformats.org/wordprocessingml/2006/main" w:initials="NN" w:author="Nhung Nghiem" w:date="2025-10-17T15:09:46" w:id="260859354">
    <w:p xmlns:w14="http://schemas.microsoft.com/office/word/2010/wordml" xmlns:w="http://schemas.openxmlformats.org/wordprocessingml/2006/main" w:rsidR="51C1DA69" w:rsidRDefault="5FE6CCD5" w14:paraId="4C89DEC0" w14:textId="5BBA3CAB">
      <w:pPr>
        <w:pStyle w:val="CommentText"/>
      </w:pPr>
      <w:r>
        <w:rPr>
          <w:rStyle w:val="CommentReference"/>
        </w:rPr>
        <w:annotationRef/>
      </w:r>
      <w:r w:rsidRPr="0FCB4AC1" w:rsidR="3AF7DAF3">
        <w:t>Are these features and observations? If so, I would always present them in this order (xx features and yy observations).</w:t>
      </w:r>
    </w:p>
  </w:comment>
  <w:comment xmlns:w="http://schemas.openxmlformats.org/wordprocessingml/2006/main" w:initials="NN" w:author="Nhung Nghiem" w:date="2025-10-17T15:11:13" w:id="1565318064">
    <w:p xmlns:w14="http://schemas.microsoft.com/office/word/2010/wordml" xmlns:w="http://schemas.openxmlformats.org/wordprocessingml/2006/main" w:rsidR="77C7208D" w:rsidRDefault="0B1682CD" w14:paraId="2C81B135" w14:textId="2D0FA6A4">
      <w:pPr>
        <w:pStyle w:val="CommentText"/>
      </w:pPr>
      <w:r>
        <w:rPr>
          <w:rStyle w:val="CommentReference"/>
        </w:rPr>
        <w:annotationRef/>
      </w:r>
      <w:r w:rsidRPr="5727DD20" w:rsidR="3A18C084">
        <w:t>Whether you use samples or observations, just explain it clearly when you first use the term, then use it consistently throughout the thesis. It will be easier for reviewers to follow.</w:t>
      </w:r>
    </w:p>
  </w:comment>
  <w:comment xmlns:w="http://schemas.openxmlformats.org/wordprocessingml/2006/main" w:initials="NN" w:author="Nhung Nghiem" w:date="2025-10-17T15:14:50" w:id="1943434080">
    <w:p xmlns:w14="http://schemas.microsoft.com/office/word/2010/wordml" xmlns:w="http://schemas.openxmlformats.org/wordprocessingml/2006/main" w:rsidR="79A60501" w:rsidRDefault="06DC8D9F" w14:paraId="3A116110" w14:textId="5EA94443">
      <w:pPr>
        <w:pStyle w:val="CommentText"/>
      </w:pPr>
      <w:r>
        <w:rPr>
          <w:rStyle w:val="CommentReference"/>
        </w:rPr>
        <w:annotationRef/>
      </w:r>
      <w:r w:rsidRPr="362B01B2" w:rsidR="7FA128BC">
        <w:t>This "%" addition is optional.</w:t>
      </w:r>
    </w:p>
  </w:comment>
  <w:comment xmlns:w="http://schemas.openxmlformats.org/wordprocessingml/2006/main" w:initials="NN" w:author="Nhung Nghiem" w:date="2025-10-17T15:29:28" w:id="1167159741">
    <w:p xmlns:w14="http://schemas.microsoft.com/office/word/2010/wordml" xmlns:w="http://schemas.openxmlformats.org/wordprocessingml/2006/main" w:rsidR="5B591378" w:rsidRDefault="00CC25D2" w14:paraId="667EFA17" w14:textId="49A38B24">
      <w:pPr>
        <w:pStyle w:val="CommentText"/>
      </w:pPr>
      <w:r>
        <w:rPr>
          <w:rStyle w:val="CommentReference"/>
        </w:rPr>
        <w:annotationRef/>
      </w:r>
      <w:r w:rsidRPr="0FCF9B84" w:rsidR="67D2EE1C">
        <w:t>Sorry, I am confused by this statement. Can you make it clearer?</w:t>
      </w:r>
    </w:p>
  </w:comment>
  <w:comment xmlns:w="http://schemas.openxmlformats.org/wordprocessingml/2006/main" w:initials="NN" w:author="Nhung Nghiem" w:date="2025-10-17T15:31:31" w:id="14102982">
    <w:p xmlns:w14="http://schemas.microsoft.com/office/word/2010/wordml" xmlns:w="http://schemas.openxmlformats.org/wordprocessingml/2006/main" w:rsidR="1E5B113D" w:rsidRDefault="4F32FBF2" w14:paraId="4855D9BA" w14:textId="7EF6C25F">
      <w:pPr>
        <w:pStyle w:val="CommentText"/>
      </w:pPr>
      <w:r>
        <w:rPr>
          <w:rStyle w:val="CommentReference"/>
        </w:rPr>
        <w:annotationRef/>
      </w:r>
      <w:r w:rsidRPr="383FB265" w:rsidR="4FE99DFA">
        <w:t>Maybe: Country-Level Prediction Model, and below: Forecasting Model?</w:t>
      </w:r>
    </w:p>
  </w:comment>
  <w:comment xmlns:w="http://schemas.openxmlformats.org/wordprocessingml/2006/main" w:initials="NN" w:author="Nhung Nghiem" w:date="2025-10-17T15:37:00" w:id="433268461">
    <w:p xmlns:w14="http://schemas.microsoft.com/office/word/2010/wordml" xmlns:w="http://schemas.openxmlformats.org/wordprocessingml/2006/main" w:rsidR="61E4D202" w:rsidRDefault="5574791D" w14:paraId="19492E1A" w14:textId="651684A3">
      <w:pPr>
        <w:pStyle w:val="CommentText"/>
      </w:pPr>
      <w:r>
        <w:rPr>
          <w:rStyle w:val="CommentReference"/>
        </w:rPr>
        <w:annotationRef/>
      </w:r>
      <w:r w:rsidRPr="6E86D3F7" w:rsidR="35AB0D85">
        <w:t>Then in the discussion, I would discuss the future work to stratify train and test sets by income-level (so that you have similar proportions of countries by income-level in the train, validation and test datasets).</w:t>
      </w:r>
    </w:p>
  </w:comment>
  <w:comment xmlns:w="http://schemas.openxmlformats.org/wordprocessingml/2006/main" w:initials="NN" w:author="Nhung Nghiem" w:date="2025-10-17T15:40:03" w:id="1487630695">
    <w:p xmlns:w14="http://schemas.microsoft.com/office/word/2010/wordml" xmlns:w="http://schemas.openxmlformats.org/wordprocessingml/2006/main" w:rsidR="7C21D1C2" w:rsidRDefault="272C31C6" w14:paraId="13E2079E" w14:textId="7D87394D">
      <w:pPr>
        <w:pStyle w:val="CommentText"/>
      </w:pPr>
      <w:r>
        <w:rPr>
          <w:rStyle w:val="CommentReference"/>
        </w:rPr>
        <w:annotationRef/>
      </w:r>
      <w:r w:rsidRPr="7FAB54D3" w:rsidR="3A2932AD">
        <w:t>Comparison of your results to the literature should be put in the Discussion section.</w:t>
      </w:r>
    </w:p>
  </w:comment>
  <w:comment xmlns:w="http://schemas.openxmlformats.org/wordprocessingml/2006/main" w:initials="NN" w:author="Nhung Nghiem" w:date="2025-10-17T16:10:31" w:id="1961093738">
    <w:p xmlns:w14="http://schemas.microsoft.com/office/word/2010/wordml" xmlns:w="http://schemas.openxmlformats.org/wordprocessingml/2006/main" w:rsidR="50913C96" w:rsidRDefault="7B23E826" w14:paraId="251C1A74" w14:textId="15AD247D">
      <w:pPr>
        <w:pStyle w:val="CommentText"/>
      </w:pPr>
      <w:r>
        <w:rPr>
          <w:rStyle w:val="CommentReference"/>
        </w:rPr>
        <w:annotationRef/>
      </w:r>
      <w:r w:rsidRPr="0894588C" w:rsidR="60958A9A">
        <w:t xml:space="preserve">So this is the ground truth, not you actually separated data by income-level for model training. </w:t>
      </w:r>
    </w:p>
  </w:comment>
  <w:comment xmlns:w="http://schemas.openxmlformats.org/wordprocessingml/2006/main" w:initials="NN" w:author="Nhung Nghiem" w:date="2025-10-17T16:14:45" w:id="51589790">
    <w:p xmlns:w14="http://schemas.microsoft.com/office/word/2010/wordml" xmlns:w="http://schemas.openxmlformats.org/wordprocessingml/2006/main" w:rsidR="31A8B11E" w:rsidRDefault="1BBDA108" w14:paraId="2600A56C" w14:textId="317B4B37">
      <w:pPr>
        <w:pStyle w:val="CommentText"/>
      </w:pPr>
      <w:r>
        <w:rPr>
          <w:rStyle w:val="CommentReference"/>
        </w:rPr>
        <w:annotationRef/>
      </w:r>
      <w:r w:rsidRPr="714D8F8F" w:rsidR="063768A3">
        <w:t>Why this feature here, in particular male? Is this for the child?</w:t>
      </w:r>
    </w:p>
  </w:comment>
</w:comments>
</file>

<file path=word/commentsExtended.xml><?xml version="1.0" encoding="utf-8"?>
<w15:commentsEx xmlns:mc="http://schemas.openxmlformats.org/markup-compatibility/2006" xmlns:w15="http://schemas.microsoft.com/office/word/2012/wordml" mc:Ignorable="w15">
  <w15:commentEx w15:done="0" w15:paraId="6BBF57D8"/>
  <w15:commentEx w15:done="0" w15:paraId="7A72721C"/>
  <w15:commentEx w15:done="0" w15:paraId="566B2C00" w15:paraIdParent="7A72721C"/>
  <w15:commentEx w15:done="0" w15:paraId="5B1C81AF" w15:paraIdParent="7A72721C"/>
  <w15:commentEx w15:done="0" w15:paraId="58E5A80B"/>
  <w15:commentEx w15:done="0" w15:paraId="4700465A"/>
  <w15:commentEx w15:done="0" w15:paraId="25D850ED"/>
  <w15:commentEx w15:done="0" w15:paraId="0EFF3B08"/>
  <w15:commentEx w15:done="0" w15:paraId="1DC3BEDE"/>
  <w15:commentEx w15:done="0" w15:paraId="7699D908"/>
  <w15:commentEx w15:done="0" w15:paraId="6E621D69"/>
  <w15:commentEx w15:done="0" w15:paraId="4C89DEC0"/>
  <w15:commentEx w15:done="0" w15:paraId="2C81B135"/>
  <w15:commentEx w15:done="0" w15:paraId="3A116110"/>
  <w15:commentEx w15:done="0" w15:paraId="667EFA17"/>
  <w15:commentEx w15:done="0" w15:paraId="4855D9BA"/>
  <w15:commentEx w15:done="0" w15:paraId="19492E1A"/>
  <w15:commentEx w15:done="0" w15:paraId="13E2079E"/>
  <w15:commentEx w15:done="0" w15:paraId="251C1A74"/>
  <w15:commentEx w15:done="0" w15:paraId="2600A56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B38CB1B" w16cex:dateUtc="2025-10-16T04:45:00Z"/>
  <w16cex:commentExtensible w16cex:durableId="32864018" w16cex:dateUtc="2025-10-13T23:13:00Z"/>
  <w16cex:commentExtensible w16cex:durableId="436BE72F" w16cex:dateUtc="2025-10-14T04:17:00Z"/>
  <w16cex:commentExtensible w16cex:durableId="42EB6831" w16cex:dateUtc="2025-10-15T05:43:00Z"/>
  <w16cex:commentExtensible w16cex:durableId="6EB88821" w16cex:dateUtc="2025-10-16T04:55:00Z"/>
  <w16cex:commentExtensible w16cex:durableId="2F954740" w16cex:dateUtc="2025-10-16T04:59:00Z"/>
  <w16cex:commentExtensible w16cex:durableId="4B67FE1B" w16cex:dateUtc="2025-10-16T04:57:00Z"/>
  <w16cex:commentExtensible w16cex:durableId="4220911D" w16cex:dateUtc="2025-10-16T05:06:00Z"/>
  <w16cex:commentExtensible w16cex:durableId="2B6665D9" w16cex:dateUtc="2025-10-16T05:17:00Z"/>
  <w16cex:commentExtensible w16cex:durableId="21B96EB5" w16cex:dateUtc="2025-10-17T04:06:53.51Z"/>
  <w16cex:commentExtensible w16cex:durableId="64C44102" w16cex:dateUtc="2025-10-17T04:08:41.774Z"/>
  <w16cex:commentExtensible w16cex:durableId="2311796B" w16cex:dateUtc="2025-10-17T04:09:46.049Z"/>
  <w16cex:commentExtensible w16cex:durableId="6BA403A7" w16cex:dateUtc="2025-10-17T04:11:13.879Z"/>
  <w16cex:commentExtensible w16cex:durableId="41F7DEF6" w16cex:dateUtc="2025-10-17T04:14:50.956Z"/>
  <w16cex:commentExtensible w16cex:durableId="28220647" w16cex:dateUtc="2025-10-17T04:29:28.161Z"/>
  <w16cex:commentExtensible w16cex:durableId="144A4FBC" w16cex:dateUtc="2025-10-17T04:31:31.494Z"/>
  <w16cex:commentExtensible w16cex:durableId="0C24ADB0" w16cex:dateUtc="2025-10-17T04:37:00.57Z"/>
  <w16cex:commentExtensible w16cex:durableId="05B1D0BD" w16cex:dateUtc="2025-10-17T04:40:03.512Z"/>
  <w16cex:commentExtensible w16cex:durableId="682EC7D7" w16cex:dateUtc="2025-10-17T05:10:31.177Z"/>
  <w16cex:commentExtensible w16cex:durableId="10E31194" w16cex:dateUtc="2025-10-17T05:14:45.777Z"/>
</w16cex:commentsExtensible>
</file>

<file path=word/commentsIds.xml><?xml version="1.0" encoding="utf-8"?>
<w16cid:commentsIds xmlns:mc="http://schemas.openxmlformats.org/markup-compatibility/2006" xmlns:w16cid="http://schemas.microsoft.com/office/word/2016/wordml/cid" mc:Ignorable="w16cid">
  <w16cid:commentId w16cid:paraId="6BBF57D8" w16cid:durableId="1B38CB1B"/>
  <w16cid:commentId w16cid:paraId="7A72721C" w16cid:durableId="32864018"/>
  <w16cid:commentId w16cid:paraId="566B2C00" w16cid:durableId="436BE72F"/>
  <w16cid:commentId w16cid:paraId="5B1C81AF" w16cid:durableId="42EB6831"/>
  <w16cid:commentId w16cid:paraId="58E5A80B" w16cid:durableId="6EB88821"/>
  <w16cid:commentId w16cid:paraId="4700465A" w16cid:durableId="2F954740"/>
  <w16cid:commentId w16cid:paraId="25D850ED" w16cid:durableId="4B67FE1B"/>
  <w16cid:commentId w16cid:paraId="0EFF3B08" w16cid:durableId="4220911D"/>
  <w16cid:commentId w16cid:paraId="1DC3BEDE" w16cid:durableId="2B6665D9"/>
  <w16cid:commentId w16cid:paraId="7699D908" w16cid:durableId="21B96EB5"/>
  <w16cid:commentId w16cid:paraId="6E621D69" w16cid:durableId="64C44102"/>
  <w16cid:commentId w16cid:paraId="4C89DEC0" w16cid:durableId="2311796B"/>
  <w16cid:commentId w16cid:paraId="2C81B135" w16cid:durableId="6BA403A7"/>
  <w16cid:commentId w16cid:paraId="3A116110" w16cid:durableId="41F7DEF6"/>
  <w16cid:commentId w16cid:paraId="667EFA17" w16cid:durableId="28220647"/>
  <w16cid:commentId w16cid:paraId="4855D9BA" w16cid:durableId="144A4FBC"/>
  <w16cid:commentId w16cid:paraId="19492E1A" w16cid:durableId="0C24ADB0"/>
  <w16cid:commentId w16cid:paraId="13E2079E" w16cid:durableId="05B1D0BD"/>
  <w16cid:commentId w16cid:paraId="251C1A74" w16cid:durableId="682EC7D7"/>
  <w16cid:commentId w16cid:paraId="2600A56C" w16cid:durableId="10E3119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Menlo">
    <w:charset w:val="00"/>
    <w:family w:val="modern"/>
    <w:pitch w:val="fixed"/>
    <w:sig w:usb0="E60022FF" w:usb1="D200F9FB" w:usb2="02000028" w:usb3="00000000" w:csb0="000001D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3D0EC5"/>
    <w:multiLevelType w:val="multilevel"/>
    <w:tmpl w:val="9424D3F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2AC32DA0"/>
    <w:multiLevelType w:val="hybridMultilevel"/>
    <w:tmpl w:val="5FC4538E"/>
    <w:lvl w:ilvl="0" w:tplc="4496A834">
      <w:start w:val="5"/>
      <w:numFmt w:val="bullet"/>
      <w:lvlText w:val="-"/>
      <w:lvlJc w:val="left"/>
      <w:pPr>
        <w:ind w:left="720" w:hanging="360"/>
      </w:pPr>
      <w:rPr>
        <w:rFonts w:hint="default" w:ascii="Times New Roman" w:hAnsi="Times New Roman" w:eastAsia="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3BDF2A8B"/>
    <w:multiLevelType w:val="hybridMultilevel"/>
    <w:tmpl w:val="3022F2CA"/>
    <w:lvl w:ilvl="0" w:tplc="EFAAD55E">
      <w:start w:val="5"/>
      <w:numFmt w:val="bullet"/>
      <w:lvlText w:val="-"/>
      <w:lvlJc w:val="left"/>
      <w:pPr>
        <w:ind w:left="720" w:hanging="360"/>
      </w:pPr>
      <w:rPr>
        <w:rFonts w:hint="default" w:ascii="Times New Roman" w:hAnsi="Times New Roman" w:eastAsia="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486B7CEF"/>
    <w:multiLevelType w:val="hybridMultilevel"/>
    <w:tmpl w:val="0E74E41C"/>
    <w:lvl w:ilvl="0" w:tplc="758E55E8">
      <w:start w:val="5"/>
      <w:numFmt w:val="bullet"/>
      <w:lvlText w:val="-"/>
      <w:lvlJc w:val="left"/>
      <w:pPr>
        <w:ind w:left="720" w:hanging="360"/>
      </w:pPr>
      <w:rPr>
        <w:rFonts w:hint="default" w:ascii="Times New Roman" w:hAnsi="Times New Roman" w:eastAsia="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523F7B3B"/>
    <w:multiLevelType w:val="hybridMultilevel"/>
    <w:tmpl w:val="16F06270"/>
    <w:lvl w:ilvl="0" w:tplc="BD30564C">
      <w:start w:val="4"/>
      <w:numFmt w:val="bullet"/>
      <w:lvlText w:val="-"/>
      <w:lvlJc w:val="left"/>
      <w:pPr>
        <w:ind w:left="720" w:hanging="360"/>
      </w:pPr>
      <w:rPr>
        <w:rFonts w:hint="default" w:ascii="Aptos" w:hAnsi="Aptos" w:eastAsiaTheme="minorHAnsi" w:cstheme="minorBidi"/>
      </w:rPr>
    </w:lvl>
    <w:lvl w:ilvl="1" w:tplc="08090003">
      <w:start w:val="1"/>
      <w:numFmt w:val="bullet"/>
      <w:lvlText w:val="o"/>
      <w:lvlJc w:val="left"/>
      <w:pPr>
        <w:ind w:left="1440" w:hanging="360"/>
      </w:pPr>
      <w:rPr>
        <w:rFonts w:hint="default" w:ascii="Courier New" w:hAnsi="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531F16DD"/>
    <w:multiLevelType w:val="hybridMultilevel"/>
    <w:tmpl w:val="B79206E8"/>
    <w:lvl w:ilvl="0" w:tplc="4280A3F6">
      <w:numFmt w:val="bullet"/>
      <w:lvlText w:val="-"/>
      <w:lvlJc w:val="left"/>
      <w:pPr>
        <w:ind w:left="720" w:hanging="360"/>
      </w:pPr>
      <w:rPr>
        <w:rFonts w:hint="default" w:ascii="Aptos" w:hAnsi="Aptos" w:eastAsiaTheme="minorHAnsi" w:cstheme="minorBidi"/>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70897FF5"/>
    <w:multiLevelType w:val="hybridMultilevel"/>
    <w:tmpl w:val="65E0D030"/>
    <w:lvl w:ilvl="0" w:tplc="870C434E">
      <w:start w:val="5"/>
      <w:numFmt w:val="bullet"/>
      <w:lvlText w:val="-"/>
      <w:lvlJc w:val="left"/>
      <w:pPr>
        <w:ind w:left="720" w:hanging="360"/>
      </w:pPr>
      <w:rPr>
        <w:rFonts w:hint="default" w:ascii="Times New Roman" w:hAnsi="Times New Roman" w:eastAsia="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905384692">
    <w:abstractNumId w:val="6"/>
  </w:num>
  <w:num w:numId="2" w16cid:durableId="779374328">
    <w:abstractNumId w:val="3"/>
  </w:num>
  <w:num w:numId="3" w16cid:durableId="2028016624">
    <w:abstractNumId w:val="1"/>
  </w:num>
  <w:num w:numId="4" w16cid:durableId="1305507717">
    <w:abstractNumId w:val="4"/>
  </w:num>
  <w:num w:numId="5" w16cid:durableId="1195651087">
    <w:abstractNumId w:val="2"/>
  </w:num>
  <w:num w:numId="6" w16cid:durableId="722487412">
    <w:abstractNumId w:val="0"/>
  </w:num>
  <w:num w:numId="7" w16cid:durableId="1670404983">
    <w:abstractNumId w:val="5"/>
  </w:num>
</w:numbering>
</file>

<file path=word/people.xml><?xml version="1.0" encoding="utf-8"?>
<w15:people xmlns:mc="http://schemas.openxmlformats.org/markup-compatibility/2006" xmlns:w15="http://schemas.microsoft.com/office/word/2012/wordml" mc:Ignorable="w15">
  <w15:person w15:author="Minh Bui">
    <w15:presenceInfo w15:providerId="AD" w15:userId="S::u1057847@anu.edu.au::56685ca2-e934-4567-aae6-8ad4f9f92fd5"/>
  </w15:person>
  <w15:person w15:author="Rosalita Rosenberg">
    <w15:presenceInfo w15:providerId="AD" w15:userId="S::u7469137@anu.edu.au::f939ed4d-da08-426d-9dd6-9c9f8ad5c7b4"/>
  </w15:person>
  <w15:person w15:author="Nhung Nghiem">
    <w15:presenceInfo w15:providerId="AD" w15:userId="S::u4071181@anu.edu.au::829ac883-e1d8-464f-9ae0-2a798064c047"/>
  </w15:person>
  <w15:person w15:author="Nhung Nghiem">
    <w15:presenceInfo w15:providerId="AD" w15:userId="S::u4071181@anu.edu.au::829ac883-e1d8-464f-9ae0-2a798064c04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6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D0B"/>
    <w:rsid w:val="00000DF4"/>
    <w:rsid w:val="00004E80"/>
    <w:rsid w:val="00006B40"/>
    <w:rsid w:val="000112ED"/>
    <w:rsid w:val="00012DBF"/>
    <w:rsid w:val="00014AC4"/>
    <w:rsid w:val="00015352"/>
    <w:rsid w:val="00016422"/>
    <w:rsid w:val="000169B9"/>
    <w:rsid w:val="00016D26"/>
    <w:rsid w:val="000178AA"/>
    <w:rsid w:val="00022A3F"/>
    <w:rsid w:val="00022E86"/>
    <w:rsid w:val="0002359E"/>
    <w:rsid w:val="00023C67"/>
    <w:rsid w:val="000267D3"/>
    <w:rsid w:val="00030AA1"/>
    <w:rsid w:val="0003158B"/>
    <w:rsid w:val="000316E5"/>
    <w:rsid w:val="000324E7"/>
    <w:rsid w:val="000327C4"/>
    <w:rsid w:val="00032B7A"/>
    <w:rsid w:val="0003783C"/>
    <w:rsid w:val="00040293"/>
    <w:rsid w:val="00042391"/>
    <w:rsid w:val="00042EEC"/>
    <w:rsid w:val="00043247"/>
    <w:rsid w:val="00044964"/>
    <w:rsid w:val="00044DE3"/>
    <w:rsid w:val="000458A5"/>
    <w:rsid w:val="00045BC9"/>
    <w:rsid w:val="00046660"/>
    <w:rsid w:val="00051231"/>
    <w:rsid w:val="000515BD"/>
    <w:rsid w:val="000523CA"/>
    <w:rsid w:val="00052966"/>
    <w:rsid w:val="00055E6E"/>
    <w:rsid w:val="00057FDB"/>
    <w:rsid w:val="00060F9C"/>
    <w:rsid w:val="00062762"/>
    <w:rsid w:val="00062915"/>
    <w:rsid w:val="00063C41"/>
    <w:rsid w:val="000645D4"/>
    <w:rsid w:val="000646BD"/>
    <w:rsid w:val="00065317"/>
    <w:rsid w:val="00065605"/>
    <w:rsid w:val="00067159"/>
    <w:rsid w:val="00067AD0"/>
    <w:rsid w:val="00073271"/>
    <w:rsid w:val="00074984"/>
    <w:rsid w:val="00075515"/>
    <w:rsid w:val="00076E9C"/>
    <w:rsid w:val="000802D4"/>
    <w:rsid w:val="00081675"/>
    <w:rsid w:val="0008295D"/>
    <w:rsid w:val="00084744"/>
    <w:rsid w:val="00087001"/>
    <w:rsid w:val="00090261"/>
    <w:rsid w:val="000930F8"/>
    <w:rsid w:val="00094B1D"/>
    <w:rsid w:val="00095715"/>
    <w:rsid w:val="00096256"/>
    <w:rsid w:val="00096929"/>
    <w:rsid w:val="000A3909"/>
    <w:rsid w:val="000A4F15"/>
    <w:rsid w:val="000A5E03"/>
    <w:rsid w:val="000A637A"/>
    <w:rsid w:val="000A7D8A"/>
    <w:rsid w:val="000B0DE3"/>
    <w:rsid w:val="000B385F"/>
    <w:rsid w:val="000B637C"/>
    <w:rsid w:val="000B7FF6"/>
    <w:rsid w:val="000C04BA"/>
    <w:rsid w:val="000C134B"/>
    <w:rsid w:val="000C1581"/>
    <w:rsid w:val="000C1C30"/>
    <w:rsid w:val="000C2378"/>
    <w:rsid w:val="000C47D1"/>
    <w:rsid w:val="000C53AE"/>
    <w:rsid w:val="000C54EE"/>
    <w:rsid w:val="000C582F"/>
    <w:rsid w:val="000C5B52"/>
    <w:rsid w:val="000C7311"/>
    <w:rsid w:val="000D0C83"/>
    <w:rsid w:val="000D1822"/>
    <w:rsid w:val="000D2CF2"/>
    <w:rsid w:val="000D3DA1"/>
    <w:rsid w:val="000D4610"/>
    <w:rsid w:val="000D64B9"/>
    <w:rsid w:val="000D6516"/>
    <w:rsid w:val="000D67BA"/>
    <w:rsid w:val="000D73E2"/>
    <w:rsid w:val="000D770F"/>
    <w:rsid w:val="000E1DC0"/>
    <w:rsid w:val="000E2BD1"/>
    <w:rsid w:val="000E3C19"/>
    <w:rsid w:val="000E5456"/>
    <w:rsid w:val="000E799B"/>
    <w:rsid w:val="000F03DE"/>
    <w:rsid w:val="000F069F"/>
    <w:rsid w:val="000F0BC0"/>
    <w:rsid w:val="000F112E"/>
    <w:rsid w:val="000F17A0"/>
    <w:rsid w:val="000F2114"/>
    <w:rsid w:val="000F2281"/>
    <w:rsid w:val="000F3909"/>
    <w:rsid w:val="000F3B3A"/>
    <w:rsid w:val="000F40CB"/>
    <w:rsid w:val="000F41F4"/>
    <w:rsid w:val="000F4ADC"/>
    <w:rsid w:val="000F4FA4"/>
    <w:rsid w:val="000F577D"/>
    <w:rsid w:val="000F7431"/>
    <w:rsid w:val="0010054E"/>
    <w:rsid w:val="0010149E"/>
    <w:rsid w:val="00101E21"/>
    <w:rsid w:val="00102A44"/>
    <w:rsid w:val="00103F33"/>
    <w:rsid w:val="00104192"/>
    <w:rsid w:val="0010431D"/>
    <w:rsid w:val="001050A2"/>
    <w:rsid w:val="00105827"/>
    <w:rsid w:val="00105AC1"/>
    <w:rsid w:val="00106E1D"/>
    <w:rsid w:val="00106E21"/>
    <w:rsid w:val="001074A7"/>
    <w:rsid w:val="00107AF4"/>
    <w:rsid w:val="0011062C"/>
    <w:rsid w:val="0011070A"/>
    <w:rsid w:val="00113A16"/>
    <w:rsid w:val="001141E4"/>
    <w:rsid w:val="00114202"/>
    <w:rsid w:val="00114252"/>
    <w:rsid w:val="00115D36"/>
    <w:rsid w:val="00115E76"/>
    <w:rsid w:val="00121097"/>
    <w:rsid w:val="00121C6A"/>
    <w:rsid w:val="00122842"/>
    <w:rsid w:val="00124719"/>
    <w:rsid w:val="00125992"/>
    <w:rsid w:val="00125B97"/>
    <w:rsid w:val="00125ECF"/>
    <w:rsid w:val="00126D9C"/>
    <w:rsid w:val="00127A64"/>
    <w:rsid w:val="00130663"/>
    <w:rsid w:val="00130A4E"/>
    <w:rsid w:val="00131623"/>
    <w:rsid w:val="00131A59"/>
    <w:rsid w:val="00133B6A"/>
    <w:rsid w:val="00133E99"/>
    <w:rsid w:val="00134E9F"/>
    <w:rsid w:val="00136A38"/>
    <w:rsid w:val="0013739A"/>
    <w:rsid w:val="00140430"/>
    <w:rsid w:val="00142DB1"/>
    <w:rsid w:val="00144502"/>
    <w:rsid w:val="00144DE3"/>
    <w:rsid w:val="001457F7"/>
    <w:rsid w:val="0014672B"/>
    <w:rsid w:val="00146B2C"/>
    <w:rsid w:val="00146DE5"/>
    <w:rsid w:val="00146FE7"/>
    <w:rsid w:val="00147196"/>
    <w:rsid w:val="00147456"/>
    <w:rsid w:val="00150597"/>
    <w:rsid w:val="00150CF5"/>
    <w:rsid w:val="001524E3"/>
    <w:rsid w:val="00152776"/>
    <w:rsid w:val="00152A4D"/>
    <w:rsid w:val="001531D2"/>
    <w:rsid w:val="0015588A"/>
    <w:rsid w:val="00156F71"/>
    <w:rsid w:val="00157111"/>
    <w:rsid w:val="00157802"/>
    <w:rsid w:val="001630C5"/>
    <w:rsid w:val="001635D3"/>
    <w:rsid w:val="001636B3"/>
    <w:rsid w:val="00165A17"/>
    <w:rsid w:val="00165A5E"/>
    <w:rsid w:val="00166631"/>
    <w:rsid w:val="001670D1"/>
    <w:rsid w:val="00167E25"/>
    <w:rsid w:val="00167F8B"/>
    <w:rsid w:val="00170633"/>
    <w:rsid w:val="0017169B"/>
    <w:rsid w:val="00171F37"/>
    <w:rsid w:val="00173690"/>
    <w:rsid w:val="001747DF"/>
    <w:rsid w:val="001748D0"/>
    <w:rsid w:val="00175650"/>
    <w:rsid w:val="00180BCF"/>
    <w:rsid w:val="00180F6C"/>
    <w:rsid w:val="00181263"/>
    <w:rsid w:val="00181856"/>
    <w:rsid w:val="00183674"/>
    <w:rsid w:val="00185554"/>
    <w:rsid w:val="00187768"/>
    <w:rsid w:val="00191BA5"/>
    <w:rsid w:val="00192F3A"/>
    <w:rsid w:val="00192FBE"/>
    <w:rsid w:val="00194D5D"/>
    <w:rsid w:val="00195248"/>
    <w:rsid w:val="00195C2A"/>
    <w:rsid w:val="00197A63"/>
    <w:rsid w:val="00197BE1"/>
    <w:rsid w:val="00197CD3"/>
    <w:rsid w:val="001A077D"/>
    <w:rsid w:val="001A0F33"/>
    <w:rsid w:val="001A2B5C"/>
    <w:rsid w:val="001A3893"/>
    <w:rsid w:val="001A390A"/>
    <w:rsid w:val="001A3D89"/>
    <w:rsid w:val="001A4847"/>
    <w:rsid w:val="001A5007"/>
    <w:rsid w:val="001A5976"/>
    <w:rsid w:val="001A6116"/>
    <w:rsid w:val="001A68DC"/>
    <w:rsid w:val="001A7405"/>
    <w:rsid w:val="001A7907"/>
    <w:rsid w:val="001B0E42"/>
    <w:rsid w:val="001B244C"/>
    <w:rsid w:val="001B2EAE"/>
    <w:rsid w:val="001B31FE"/>
    <w:rsid w:val="001B3E8E"/>
    <w:rsid w:val="001B41EE"/>
    <w:rsid w:val="001B5923"/>
    <w:rsid w:val="001B75C7"/>
    <w:rsid w:val="001B7C10"/>
    <w:rsid w:val="001C1555"/>
    <w:rsid w:val="001C3192"/>
    <w:rsid w:val="001C35FC"/>
    <w:rsid w:val="001C3A82"/>
    <w:rsid w:val="001C6243"/>
    <w:rsid w:val="001D0321"/>
    <w:rsid w:val="001D0ECB"/>
    <w:rsid w:val="001D6D5B"/>
    <w:rsid w:val="001E13F7"/>
    <w:rsid w:val="001E25DB"/>
    <w:rsid w:val="001E470A"/>
    <w:rsid w:val="001E5824"/>
    <w:rsid w:val="001E58F5"/>
    <w:rsid w:val="001E599A"/>
    <w:rsid w:val="001E7D7B"/>
    <w:rsid w:val="001F0FD2"/>
    <w:rsid w:val="001F12D9"/>
    <w:rsid w:val="001F141A"/>
    <w:rsid w:val="001F1569"/>
    <w:rsid w:val="001F339C"/>
    <w:rsid w:val="001F47FE"/>
    <w:rsid w:val="001F55F7"/>
    <w:rsid w:val="001F57FF"/>
    <w:rsid w:val="001F64AB"/>
    <w:rsid w:val="001F7AEE"/>
    <w:rsid w:val="002010D6"/>
    <w:rsid w:val="0020116B"/>
    <w:rsid w:val="00202141"/>
    <w:rsid w:val="00202B46"/>
    <w:rsid w:val="00203810"/>
    <w:rsid w:val="00204847"/>
    <w:rsid w:val="00204A9B"/>
    <w:rsid w:val="00204F74"/>
    <w:rsid w:val="00205958"/>
    <w:rsid w:val="00205DB8"/>
    <w:rsid w:val="00214A05"/>
    <w:rsid w:val="002156CE"/>
    <w:rsid w:val="0021633C"/>
    <w:rsid w:val="00217DA1"/>
    <w:rsid w:val="0022005D"/>
    <w:rsid w:val="002200E6"/>
    <w:rsid w:val="002203CB"/>
    <w:rsid w:val="0022072A"/>
    <w:rsid w:val="00221E89"/>
    <w:rsid w:val="00222200"/>
    <w:rsid w:val="002223D9"/>
    <w:rsid w:val="00224798"/>
    <w:rsid w:val="00224975"/>
    <w:rsid w:val="00224A51"/>
    <w:rsid w:val="00224CA0"/>
    <w:rsid w:val="0022594C"/>
    <w:rsid w:val="00225F27"/>
    <w:rsid w:val="00226784"/>
    <w:rsid w:val="00227D76"/>
    <w:rsid w:val="00230007"/>
    <w:rsid w:val="0023056B"/>
    <w:rsid w:val="002309A1"/>
    <w:rsid w:val="00232251"/>
    <w:rsid w:val="002335A2"/>
    <w:rsid w:val="00233649"/>
    <w:rsid w:val="00233C9D"/>
    <w:rsid w:val="002365EC"/>
    <w:rsid w:val="0023769F"/>
    <w:rsid w:val="00237CFD"/>
    <w:rsid w:val="00240519"/>
    <w:rsid w:val="00241378"/>
    <w:rsid w:val="00241D75"/>
    <w:rsid w:val="00242BC3"/>
    <w:rsid w:val="00243661"/>
    <w:rsid w:val="00243FFD"/>
    <w:rsid w:val="002477C9"/>
    <w:rsid w:val="00247CDA"/>
    <w:rsid w:val="00250FFB"/>
    <w:rsid w:val="002516F9"/>
    <w:rsid w:val="002536D3"/>
    <w:rsid w:val="00256186"/>
    <w:rsid w:val="00256F78"/>
    <w:rsid w:val="00260072"/>
    <w:rsid w:val="00260519"/>
    <w:rsid w:val="00261C06"/>
    <w:rsid w:val="002626B2"/>
    <w:rsid w:val="0026318F"/>
    <w:rsid w:val="002640B6"/>
    <w:rsid w:val="00264AFE"/>
    <w:rsid w:val="00265993"/>
    <w:rsid w:val="00266E7A"/>
    <w:rsid w:val="00267EEC"/>
    <w:rsid w:val="002707FB"/>
    <w:rsid w:val="00270BF9"/>
    <w:rsid w:val="00271699"/>
    <w:rsid w:val="00271D6F"/>
    <w:rsid w:val="00271F99"/>
    <w:rsid w:val="002720CB"/>
    <w:rsid w:val="0027212A"/>
    <w:rsid w:val="002749DB"/>
    <w:rsid w:val="00275679"/>
    <w:rsid w:val="002800C3"/>
    <w:rsid w:val="00280108"/>
    <w:rsid w:val="00280D23"/>
    <w:rsid w:val="00281240"/>
    <w:rsid w:val="00282E0F"/>
    <w:rsid w:val="002832A5"/>
    <w:rsid w:val="00285AF1"/>
    <w:rsid w:val="00287289"/>
    <w:rsid w:val="002903E9"/>
    <w:rsid w:val="00292DB6"/>
    <w:rsid w:val="00293117"/>
    <w:rsid w:val="002945E7"/>
    <w:rsid w:val="00294FDF"/>
    <w:rsid w:val="00295678"/>
    <w:rsid w:val="00295EF1"/>
    <w:rsid w:val="00296A72"/>
    <w:rsid w:val="00297150"/>
    <w:rsid w:val="002973AE"/>
    <w:rsid w:val="0029742B"/>
    <w:rsid w:val="002A0022"/>
    <w:rsid w:val="002A0A03"/>
    <w:rsid w:val="002A0DE9"/>
    <w:rsid w:val="002A18F6"/>
    <w:rsid w:val="002A2153"/>
    <w:rsid w:val="002A4E5E"/>
    <w:rsid w:val="002A5F5F"/>
    <w:rsid w:val="002B11CC"/>
    <w:rsid w:val="002B126F"/>
    <w:rsid w:val="002B139D"/>
    <w:rsid w:val="002B14D2"/>
    <w:rsid w:val="002B4447"/>
    <w:rsid w:val="002B4F5F"/>
    <w:rsid w:val="002B51BF"/>
    <w:rsid w:val="002B7B5F"/>
    <w:rsid w:val="002B7DB9"/>
    <w:rsid w:val="002C030F"/>
    <w:rsid w:val="002C0C83"/>
    <w:rsid w:val="002C1506"/>
    <w:rsid w:val="002C1CE1"/>
    <w:rsid w:val="002C3437"/>
    <w:rsid w:val="002C5B7C"/>
    <w:rsid w:val="002C6133"/>
    <w:rsid w:val="002C7115"/>
    <w:rsid w:val="002C747D"/>
    <w:rsid w:val="002D04FF"/>
    <w:rsid w:val="002D1807"/>
    <w:rsid w:val="002D30B0"/>
    <w:rsid w:val="002D735C"/>
    <w:rsid w:val="002D785A"/>
    <w:rsid w:val="002D7D27"/>
    <w:rsid w:val="002E01AE"/>
    <w:rsid w:val="002E0F29"/>
    <w:rsid w:val="002E1441"/>
    <w:rsid w:val="002E230C"/>
    <w:rsid w:val="002E3D21"/>
    <w:rsid w:val="002E4E7F"/>
    <w:rsid w:val="002E6F67"/>
    <w:rsid w:val="002E783D"/>
    <w:rsid w:val="002F0ABF"/>
    <w:rsid w:val="002F0C57"/>
    <w:rsid w:val="002F13A1"/>
    <w:rsid w:val="002F1DAC"/>
    <w:rsid w:val="002F1FC4"/>
    <w:rsid w:val="002F2FC6"/>
    <w:rsid w:val="002F55CD"/>
    <w:rsid w:val="002F7833"/>
    <w:rsid w:val="002F7D77"/>
    <w:rsid w:val="00300697"/>
    <w:rsid w:val="00301C5C"/>
    <w:rsid w:val="00302C8E"/>
    <w:rsid w:val="003057D6"/>
    <w:rsid w:val="00306E21"/>
    <w:rsid w:val="00310E4D"/>
    <w:rsid w:val="00310E5F"/>
    <w:rsid w:val="0031220E"/>
    <w:rsid w:val="00313DB2"/>
    <w:rsid w:val="003172A0"/>
    <w:rsid w:val="00320B59"/>
    <w:rsid w:val="0032114F"/>
    <w:rsid w:val="003229F8"/>
    <w:rsid w:val="003234F1"/>
    <w:rsid w:val="003237F4"/>
    <w:rsid w:val="00324206"/>
    <w:rsid w:val="00324653"/>
    <w:rsid w:val="003248B1"/>
    <w:rsid w:val="003250D2"/>
    <w:rsid w:val="003258B0"/>
    <w:rsid w:val="00330134"/>
    <w:rsid w:val="00330B07"/>
    <w:rsid w:val="0033149C"/>
    <w:rsid w:val="003324E7"/>
    <w:rsid w:val="00334C17"/>
    <w:rsid w:val="00335BD8"/>
    <w:rsid w:val="0033638A"/>
    <w:rsid w:val="00340AC8"/>
    <w:rsid w:val="00341592"/>
    <w:rsid w:val="00344EE5"/>
    <w:rsid w:val="003454CA"/>
    <w:rsid w:val="00345BC3"/>
    <w:rsid w:val="00346191"/>
    <w:rsid w:val="00346839"/>
    <w:rsid w:val="00350C9B"/>
    <w:rsid w:val="0035132D"/>
    <w:rsid w:val="0035183A"/>
    <w:rsid w:val="00354159"/>
    <w:rsid w:val="00354EB6"/>
    <w:rsid w:val="00355134"/>
    <w:rsid w:val="00355AE2"/>
    <w:rsid w:val="00355D9D"/>
    <w:rsid w:val="00356378"/>
    <w:rsid w:val="00356DC2"/>
    <w:rsid w:val="00357AE3"/>
    <w:rsid w:val="00360C14"/>
    <w:rsid w:val="00361562"/>
    <w:rsid w:val="0036294C"/>
    <w:rsid w:val="00364C13"/>
    <w:rsid w:val="00366577"/>
    <w:rsid w:val="00370ADB"/>
    <w:rsid w:val="0037310B"/>
    <w:rsid w:val="00373830"/>
    <w:rsid w:val="003744FE"/>
    <w:rsid w:val="003753B6"/>
    <w:rsid w:val="00375D05"/>
    <w:rsid w:val="00377126"/>
    <w:rsid w:val="003802BF"/>
    <w:rsid w:val="0038072C"/>
    <w:rsid w:val="003812E5"/>
    <w:rsid w:val="003819BE"/>
    <w:rsid w:val="00381CF7"/>
    <w:rsid w:val="003821E6"/>
    <w:rsid w:val="003855FE"/>
    <w:rsid w:val="00385D96"/>
    <w:rsid w:val="003873FD"/>
    <w:rsid w:val="00387F62"/>
    <w:rsid w:val="00390ED8"/>
    <w:rsid w:val="00393414"/>
    <w:rsid w:val="00397C52"/>
    <w:rsid w:val="00397E05"/>
    <w:rsid w:val="003A0ED1"/>
    <w:rsid w:val="003A1DC8"/>
    <w:rsid w:val="003A3731"/>
    <w:rsid w:val="003A3E8E"/>
    <w:rsid w:val="003A3E93"/>
    <w:rsid w:val="003A41A3"/>
    <w:rsid w:val="003A46C8"/>
    <w:rsid w:val="003A4A3A"/>
    <w:rsid w:val="003A4F82"/>
    <w:rsid w:val="003B17EC"/>
    <w:rsid w:val="003B25FB"/>
    <w:rsid w:val="003B3978"/>
    <w:rsid w:val="003B4557"/>
    <w:rsid w:val="003B4CE2"/>
    <w:rsid w:val="003B53F2"/>
    <w:rsid w:val="003B56DE"/>
    <w:rsid w:val="003B7E7E"/>
    <w:rsid w:val="003C363F"/>
    <w:rsid w:val="003C4244"/>
    <w:rsid w:val="003C4D8E"/>
    <w:rsid w:val="003C78DC"/>
    <w:rsid w:val="003D0D8A"/>
    <w:rsid w:val="003D2130"/>
    <w:rsid w:val="003D25CD"/>
    <w:rsid w:val="003D32C7"/>
    <w:rsid w:val="003D3502"/>
    <w:rsid w:val="003D3E83"/>
    <w:rsid w:val="003D4157"/>
    <w:rsid w:val="003D50EE"/>
    <w:rsid w:val="003E05EC"/>
    <w:rsid w:val="003E06AC"/>
    <w:rsid w:val="003E0A2C"/>
    <w:rsid w:val="003E1BF7"/>
    <w:rsid w:val="003E53DF"/>
    <w:rsid w:val="003E6496"/>
    <w:rsid w:val="003E79EF"/>
    <w:rsid w:val="003F04CB"/>
    <w:rsid w:val="003F20D4"/>
    <w:rsid w:val="003F3864"/>
    <w:rsid w:val="003F3E5B"/>
    <w:rsid w:val="003F5A02"/>
    <w:rsid w:val="003F5C5A"/>
    <w:rsid w:val="003F6203"/>
    <w:rsid w:val="003F6B52"/>
    <w:rsid w:val="003F7736"/>
    <w:rsid w:val="003F7EB3"/>
    <w:rsid w:val="00400203"/>
    <w:rsid w:val="004007B6"/>
    <w:rsid w:val="00400BB6"/>
    <w:rsid w:val="00400F8B"/>
    <w:rsid w:val="004019E6"/>
    <w:rsid w:val="00401A51"/>
    <w:rsid w:val="00401F9E"/>
    <w:rsid w:val="0040263D"/>
    <w:rsid w:val="004058C0"/>
    <w:rsid w:val="00411343"/>
    <w:rsid w:val="004117C6"/>
    <w:rsid w:val="00412116"/>
    <w:rsid w:val="0041283E"/>
    <w:rsid w:val="00412BB7"/>
    <w:rsid w:val="004131E7"/>
    <w:rsid w:val="00413F6C"/>
    <w:rsid w:val="004147CB"/>
    <w:rsid w:val="00414ABC"/>
    <w:rsid w:val="00414E7E"/>
    <w:rsid w:val="00415873"/>
    <w:rsid w:val="00416014"/>
    <w:rsid w:val="00416D0D"/>
    <w:rsid w:val="00417F5B"/>
    <w:rsid w:val="004238B2"/>
    <w:rsid w:val="00424D76"/>
    <w:rsid w:val="00426DE2"/>
    <w:rsid w:val="00427076"/>
    <w:rsid w:val="00427745"/>
    <w:rsid w:val="0043028B"/>
    <w:rsid w:val="00430C86"/>
    <w:rsid w:val="004314EE"/>
    <w:rsid w:val="00432280"/>
    <w:rsid w:val="0043255B"/>
    <w:rsid w:val="00432759"/>
    <w:rsid w:val="00432A37"/>
    <w:rsid w:val="00432CD6"/>
    <w:rsid w:val="00433987"/>
    <w:rsid w:val="00433A16"/>
    <w:rsid w:val="00434914"/>
    <w:rsid w:val="00435B45"/>
    <w:rsid w:val="00436DD4"/>
    <w:rsid w:val="00440CA2"/>
    <w:rsid w:val="004426E0"/>
    <w:rsid w:val="0044270A"/>
    <w:rsid w:val="00442AD9"/>
    <w:rsid w:val="0044638E"/>
    <w:rsid w:val="0044771F"/>
    <w:rsid w:val="00450653"/>
    <w:rsid w:val="00450B13"/>
    <w:rsid w:val="00451173"/>
    <w:rsid w:val="0045129B"/>
    <w:rsid w:val="00451B0D"/>
    <w:rsid w:val="00454DB9"/>
    <w:rsid w:val="00455651"/>
    <w:rsid w:val="00455905"/>
    <w:rsid w:val="00455E3F"/>
    <w:rsid w:val="00462A21"/>
    <w:rsid w:val="0046398B"/>
    <w:rsid w:val="00464F66"/>
    <w:rsid w:val="004655B1"/>
    <w:rsid w:val="00465712"/>
    <w:rsid w:val="00467223"/>
    <w:rsid w:val="00470D62"/>
    <w:rsid w:val="0047191E"/>
    <w:rsid w:val="00475BC0"/>
    <w:rsid w:val="0047606F"/>
    <w:rsid w:val="004765CE"/>
    <w:rsid w:val="0048056F"/>
    <w:rsid w:val="00480668"/>
    <w:rsid w:val="0048332D"/>
    <w:rsid w:val="00484587"/>
    <w:rsid w:val="00484DC8"/>
    <w:rsid w:val="00485BF6"/>
    <w:rsid w:val="00492FB3"/>
    <w:rsid w:val="00493BB0"/>
    <w:rsid w:val="00493CAE"/>
    <w:rsid w:val="004944EB"/>
    <w:rsid w:val="00494A48"/>
    <w:rsid w:val="00494EE4"/>
    <w:rsid w:val="00496330"/>
    <w:rsid w:val="004972F6"/>
    <w:rsid w:val="00497773"/>
    <w:rsid w:val="004A085D"/>
    <w:rsid w:val="004A0962"/>
    <w:rsid w:val="004A10EF"/>
    <w:rsid w:val="004A1D97"/>
    <w:rsid w:val="004A1F23"/>
    <w:rsid w:val="004A72C0"/>
    <w:rsid w:val="004A7C61"/>
    <w:rsid w:val="004B20AC"/>
    <w:rsid w:val="004B219D"/>
    <w:rsid w:val="004B25AB"/>
    <w:rsid w:val="004B2DA2"/>
    <w:rsid w:val="004B3BDF"/>
    <w:rsid w:val="004B66CA"/>
    <w:rsid w:val="004B69EE"/>
    <w:rsid w:val="004C00C9"/>
    <w:rsid w:val="004C0FB9"/>
    <w:rsid w:val="004C1700"/>
    <w:rsid w:val="004C19CC"/>
    <w:rsid w:val="004C1E9E"/>
    <w:rsid w:val="004C20E2"/>
    <w:rsid w:val="004C21EB"/>
    <w:rsid w:val="004C2E79"/>
    <w:rsid w:val="004C711E"/>
    <w:rsid w:val="004D19E3"/>
    <w:rsid w:val="004D217D"/>
    <w:rsid w:val="004D286A"/>
    <w:rsid w:val="004D5A91"/>
    <w:rsid w:val="004D5D68"/>
    <w:rsid w:val="004E047E"/>
    <w:rsid w:val="004E342D"/>
    <w:rsid w:val="004E34DB"/>
    <w:rsid w:val="004E465B"/>
    <w:rsid w:val="004E6714"/>
    <w:rsid w:val="004E6BD9"/>
    <w:rsid w:val="004E7350"/>
    <w:rsid w:val="004F1EA9"/>
    <w:rsid w:val="004F22BC"/>
    <w:rsid w:val="004F32B3"/>
    <w:rsid w:val="004F5C3F"/>
    <w:rsid w:val="004F6976"/>
    <w:rsid w:val="004F6B97"/>
    <w:rsid w:val="004F6FFB"/>
    <w:rsid w:val="00501DA6"/>
    <w:rsid w:val="00503720"/>
    <w:rsid w:val="00503CFE"/>
    <w:rsid w:val="00504F26"/>
    <w:rsid w:val="0050681D"/>
    <w:rsid w:val="0051158E"/>
    <w:rsid w:val="00511980"/>
    <w:rsid w:val="00512E89"/>
    <w:rsid w:val="005142B8"/>
    <w:rsid w:val="00516218"/>
    <w:rsid w:val="00516B7F"/>
    <w:rsid w:val="00520735"/>
    <w:rsid w:val="00520811"/>
    <w:rsid w:val="005208C1"/>
    <w:rsid w:val="00520E2A"/>
    <w:rsid w:val="00520F60"/>
    <w:rsid w:val="005231B7"/>
    <w:rsid w:val="00523A78"/>
    <w:rsid w:val="00523E8E"/>
    <w:rsid w:val="00523E90"/>
    <w:rsid w:val="00524B67"/>
    <w:rsid w:val="00525A25"/>
    <w:rsid w:val="005276FA"/>
    <w:rsid w:val="00527C9F"/>
    <w:rsid w:val="00527DF3"/>
    <w:rsid w:val="00530D1B"/>
    <w:rsid w:val="00531DFE"/>
    <w:rsid w:val="0053267B"/>
    <w:rsid w:val="00532739"/>
    <w:rsid w:val="005344F9"/>
    <w:rsid w:val="00535038"/>
    <w:rsid w:val="00537BA2"/>
    <w:rsid w:val="00537E30"/>
    <w:rsid w:val="00541497"/>
    <w:rsid w:val="005421B1"/>
    <w:rsid w:val="0054399E"/>
    <w:rsid w:val="00543A75"/>
    <w:rsid w:val="00543D9E"/>
    <w:rsid w:val="00544F64"/>
    <w:rsid w:val="005457EB"/>
    <w:rsid w:val="00546CD3"/>
    <w:rsid w:val="00546D55"/>
    <w:rsid w:val="00550A1E"/>
    <w:rsid w:val="00551501"/>
    <w:rsid w:val="00552732"/>
    <w:rsid w:val="00552A2C"/>
    <w:rsid w:val="00554D34"/>
    <w:rsid w:val="00556264"/>
    <w:rsid w:val="00561939"/>
    <w:rsid w:val="00561E9B"/>
    <w:rsid w:val="005627D9"/>
    <w:rsid w:val="00564696"/>
    <w:rsid w:val="00564BC4"/>
    <w:rsid w:val="00565673"/>
    <w:rsid w:val="00566D54"/>
    <w:rsid w:val="00567DB9"/>
    <w:rsid w:val="00567E97"/>
    <w:rsid w:val="005700C8"/>
    <w:rsid w:val="005724EA"/>
    <w:rsid w:val="005727A0"/>
    <w:rsid w:val="00572BAD"/>
    <w:rsid w:val="00572BD5"/>
    <w:rsid w:val="005747A5"/>
    <w:rsid w:val="00574CE2"/>
    <w:rsid w:val="00575738"/>
    <w:rsid w:val="00577813"/>
    <w:rsid w:val="005802A9"/>
    <w:rsid w:val="005809AE"/>
    <w:rsid w:val="005824A4"/>
    <w:rsid w:val="00582D95"/>
    <w:rsid w:val="005834E9"/>
    <w:rsid w:val="00585AE0"/>
    <w:rsid w:val="00586FBC"/>
    <w:rsid w:val="00591D5F"/>
    <w:rsid w:val="005935E6"/>
    <w:rsid w:val="00593EF5"/>
    <w:rsid w:val="0059443A"/>
    <w:rsid w:val="00594E13"/>
    <w:rsid w:val="005958B7"/>
    <w:rsid w:val="00596299"/>
    <w:rsid w:val="00596B4C"/>
    <w:rsid w:val="00597E8D"/>
    <w:rsid w:val="005A057C"/>
    <w:rsid w:val="005A4D69"/>
    <w:rsid w:val="005A71B7"/>
    <w:rsid w:val="005B17D5"/>
    <w:rsid w:val="005B1EA9"/>
    <w:rsid w:val="005B5064"/>
    <w:rsid w:val="005B61AC"/>
    <w:rsid w:val="005B6F5A"/>
    <w:rsid w:val="005B6FCB"/>
    <w:rsid w:val="005C1C15"/>
    <w:rsid w:val="005C2860"/>
    <w:rsid w:val="005C3566"/>
    <w:rsid w:val="005C3CBB"/>
    <w:rsid w:val="005C4631"/>
    <w:rsid w:val="005C588F"/>
    <w:rsid w:val="005C6023"/>
    <w:rsid w:val="005C6A0A"/>
    <w:rsid w:val="005D0429"/>
    <w:rsid w:val="005D135F"/>
    <w:rsid w:val="005D1629"/>
    <w:rsid w:val="005D1DAA"/>
    <w:rsid w:val="005D21C1"/>
    <w:rsid w:val="005D28AE"/>
    <w:rsid w:val="005D5527"/>
    <w:rsid w:val="005D6580"/>
    <w:rsid w:val="005D7C06"/>
    <w:rsid w:val="005E0D62"/>
    <w:rsid w:val="005E1BB9"/>
    <w:rsid w:val="005E2878"/>
    <w:rsid w:val="005E494D"/>
    <w:rsid w:val="005E58EB"/>
    <w:rsid w:val="005F18DE"/>
    <w:rsid w:val="005F29CB"/>
    <w:rsid w:val="005F2B24"/>
    <w:rsid w:val="005F2C0F"/>
    <w:rsid w:val="005F3118"/>
    <w:rsid w:val="005F4660"/>
    <w:rsid w:val="005F48E2"/>
    <w:rsid w:val="005F4BF7"/>
    <w:rsid w:val="005F4D84"/>
    <w:rsid w:val="005F5317"/>
    <w:rsid w:val="005F559C"/>
    <w:rsid w:val="005F7749"/>
    <w:rsid w:val="005F7EF3"/>
    <w:rsid w:val="005F7FBF"/>
    <w:rsid w:val="00601C8D"/>
    <w:rsid w:val="00602F70"/>
    <w:rsid w:val="00603709"/>
    <w:rsid w:val="00603AD3"/>
    <w:rsid w:val="00604FD0"/>
    <w:rsid w:val="00606A16"/>
    <w:rsid w:val="00610FD4"/>
    <w:rsid w:val="00611167"/>
    <w:rsid w:val="0061194D"/>
    <w:rsid w:val="00611FA1"/>
    <w:rsid w:val="00612ECF"/>
    <w:rsid w:val="00613682"/>
    <w:rsid w:val="00613CBD"/>
    <w:rsid w:val="006148BC"/>
    <w:rsid w:val="00614DFB"/>
    <w:rsid w:val="00615A72"/>
    <w:rsid w:val="00617B80"/>
    <w:rsid w:val="006205FD"/>
    <w:rsid w:val="006212B4"/>
    <w:rsid w:val="0062271F"/>
    <w:rsid w:val="006241BD"/>
    <w:rsid w:val="006246B4"/>
    <w:rsid w:val="00624E72"/>
    <w:rsid w:val="0062532D"/>
    <w:rsid w:val="00627C50"/>
    <w:rsid w:val="00630B94"/>
    <w:rsid w:val="00631F58"/>
    <w:rsid w:val="006321D0"/>
    <w:rsid w:val="00633454"/>
    <w:rsid w:val="006335E0"/>
    <w:rsid w:val="00635A9F"/>
    <w:rsid w:val="0063602A"/>
    <w:rsid w:val="00636C11"/>
    <w:rsid w:val="00637FE8"/>
    <w:rsid w:val="00642173"/>
    <w:rsid w:val="00644686"/>
    <w:rsid w:val="00644AE8"/>
    <w:rsid w:val="00646148"/>
    <w:rsid w:val="00647F78"/>
    <w:rsid w:val="00651186"/>
    <w:rsid w:val="00651A7D"/>
    <w:rsid w:val="00651D36"/>
    <w:rsid w:val="00652679"/>
    <w:rsid w:val="00655380"/>
    <w:rsid w:val="00657301"/>
    <w:rsid w:val="006626A5"/>
    <w:rsid w:val="00662CCF"/>
    <w:rsid w:val="00664388"/>
    <w:rsid w:val="006700EA"/>
    <w:rsid w:val="00670742"/>
    <w:rsid w:val="006710ED"/>
    <w:rsid w:val="006723A7"/>
    <w:rsid w:val="00672A35"/>
    <w:rsid w:val="00675BC7"/>
    <w:rsid w:val="0067785A"/>
    <w:rsid w:val="00681786"/>
    <w:rsid w:val="00681EF0"/>
    <w:rsid w:val="0068242C"/>
    <w:rsid w:val="006824C5"/>
    <w:rsid w:val="00682890"/>
    <w:rsid w:val="00682EE4"/>
    <w:rsid w:val="00684F78"/>
    <w:rsid w:val="00687211"/>
    <w:rsid w:val="00687C24"/>
    <w:rsid w:val="00690C38"/>
    <w:rsid w:val="00690EC6"/>
    <w:rsid w:val="006929CC"/>
    <w:rsid w:val="00692D3C"/>
    <w:rsid w:val="0069320B"/>
    <w:rsid w:val="006944FA"/>
    <w:rsid w:val="0069485B"/>
    <w:rsid w:val="00694C58"/>
    <w:rsid w:val="00696601"/>
    <w:rsid w:val="00696A6E"/>
    <w:rsid w:val="006A002B"/>
    <w:rsid w:val="006A0D6B"/>
    <w:rsid w:val="006A20DA"/>
    <w:rsid w:val="006A241B"/>
    <w:rsid w:val="006A4F71"/>
    <w:rsid w:val="006A5816"/>
    <w:rsid w:val="006A706A"/>
    <w:rsid w:val="006A7210"/>
    <w:rsid w:val="006B277E"/>
    <w:rsid w:val="006B3EBF"/>
    <w:rsid w:val="006B3FA2"/>
    <w:rsid w:val="006B4991"/>
    <w:rsid w:val="006B4A4C"/>
    <w:rsid w:val="006B62C2"/>
    <w:rsid w:val="006B65AA"/>
    <w:rsid w:val="006C04C5"/>
    <w:rsid w:val="006C116C"/>
    <w:rsid w:val="006C2370"/>
    <w:rsid w:val="006C2E1C"/>
    <w:rsid w:val="006C2FB2"/>
    <w:rsid w:val="006C49FC"/>
    <w:rsid w:val="006C6A47"/>
    <w:rsid w:val="006C7B86"/>
    <w:rsid w:val="006D0195"/>
    <w:rsid w:val="006D0EAA"/>
    <w:rsid w:val="006D2B7A"/>
    <w:rsid w:val="006D2FA9"/>
    <w:rsid w:val="006D434D"/>
    <w:rsid w:val="006D4AA9"/>
    <w:rsid w:val="006D56CC"/>
    <w:rsid w:val="006D762D"/>
    <w:rsid w:val="006D7E96"/>
    <w:rsid w:val="006E0293"/>
    <w:rsid w:val="006E159E"/>
    <w:rsid w:val="006E19B4"/>
    <w:rsid w:val="006E1DC0"/>
    <w:rsid w:val="006E3030"/>
    <w:rsid w:val="006E3124"/>
    <w:rsid w:val="006E3834"/>
    <w:rsid w:val="006E3FED"/>
    <w:rsid w:val="006E4267"/>
    <w:rsid w:val="006E4323"/>
    <w:rsid w:val="006E45BE"/>
    <w:rsid w:val="006E6AE8"/>
    <w:rsid w:val="006E6B87"/>
    <w:rsid w:val="006E7166"/>
    <w:rsid w:val="006F245A"/>
    <w:rsid w:val="006F44DE"/>
    <w:rsid w:val="006F4713"/>
    <w:rsid w:val="006F4CAC"/>
    <w:rsid w:val="006F4D88"/>
    <w:rsid w:val="006F58D9"/>
    <w:rsid w:val="006F6315"/>
    <w:rsid w:val="0070157E"/>
    <w:rsid w:val="007016AA"/>
    <w:rsid w:val="00701E25"/>
    <w:rsid w:val="007020A5"/>
    <w:rsid w:val="007031B2"/>
    <w:rsid w:val="00703821"/>
    <w:rsid w:val="0070444F"/>
    <w:rsid w:val="00705CD9"/>
    <w:rsid w:val="00705FE3"/>
    <w:rsid w:val="0070750D"/>
    <w:rsid w:val="00711E5E"/>
    <w:rsid w:val="00713090"/>
    <w:rsid w:val="007131A0"/>
    <w:rsid w:val="0071333C"/>
    <w:rsid w:val="00713AFD"/>
    <w:rsid w:val="0071698B"/>
    <w:rsid w:val="00721B50"/>
    <w:rsid w:val="0072291C"/>
    <w:rsid w:val="00723F79"/>
    <w:rsid w:val="00724228"/>
    <w:rsid w:val="007257C9"/>
    <w:rsid w:val="00726DA1"/>
    <w:rsid w:val="00730080"/>
    <w:rsid w:val="0073060D"/>
    <w:rsid w:val="00730FFB"/>
    <w:rsid w:val="00731098"/>
    <w:rsid w:val="0073132A"/>
    <w:rsid w:val="00731956"/>
    <w:rsid w:val="00732D72"/>
    <w:rsid w:val="00733FB1"/>
    <w:rsid w:val="00734540"/>
    <w:rsid w:val="00734D78"/>
    <w:rsid w:val="00735641"/>
    <w:rsid w:val="0074020E"/>
    <w:rsid w:val="0074425A"/>
    <w:rsid w:val="00744756"/>
    <w:rsid w:val="007461FE"/>
    <w:rsid w:val="0074680F"/>
    <w:rsid w:val="007471B5"/>
    <w:rsid w:val="007473B8"/>
    <w:rsid w:val="00750454"/>
    <w:rsid w:val="0075411D"/>
    <w:rsid w:val="00756529"/>
    <w:rsid w:val="0075758C"/>
    <w:rsid w:val="007604F7"/>
    <w:rsid w:val="00760AD5"/>
    <w:rsid w:val="00761129"/>
    <w:rsid w:val="00761D36"/>
    <w:rsid w:val="00761FF3"/>
    <w:rsid w:val="00762B4C"/>
    <w:rsid w:val="00764212"/>
    <w:rsid w:val="007644B4"/>
    <w:rsid w:val="00770B7A"/>
    <w:rsid w:val="0077149F"/>
    <w:rsid w:val="00771C4A"/>
    <w:rsid w:val="00771D44"/>
    <w:rsid w:val="00773645"/>
    <w:rsid w:val="00774180"/>
    <w:rsid w:val="00776E05"/>
    <w:rsid w:val="00780590"/>
    <w:rsid w:val="007813D8"/>
    <w:rsid w:val="007827A4"/>
    <w:rsid w:val="00783872"/>
    <w:rsid w:val="007846B0"/>
    <w:rsid w:val="00785307"/>
    <w:rsid w:val="00787D5B"/>
    <w:rsid w:val="00791DEE"/>
    <w:rsid w:val="007935F7"/>
    <w:rsid w:val="007938BA"/>
    <w:rsid w:val="00793E1A"/>
    <w:rsid w:val="00794A9E"/>
    <w:rsid w:val="00796655"/>
    <w:rsid w:val="00797BA9"/>
    <w:rsid w:val="007A14FE"/>
    <w:rsid w:val="007A20EB"/>
    <w:rsid w:val="007A28DE"/>
    <w:rsid w:val="007A4098"/>
    <w:rsid w:val="007A552F"/>
    <w:rsid w:val="007A7479"/>
    <w:rsid w:val="007B2D28"/>
    <w:rsid w:val="007B7B9A"/>
    <w:rsid w:val="007B7E84"/>
    <w:rsid w:val="007C0273"/>
    <w:rsid w:val="007C0C89"/>
    <w:rsid w:val="007C4710"/>
    <w:rsid w:val="007C4D20"/>
    <w:rsid w:val="007C569C"/>
    <w:rsid w:val="007C6318"/>
    <w:rsid w:val="007C7E15"/>
    <w:rsid w:val="007D1E25"/>
    <w:rsid w:val="007D3BF7"/>
    <w:rsid w:val="007D5211"/>
    <w:rsid w:val="007D5C79"/>
    <w:rsid w:val="007D6371"/>
    <w:rsid w:val="007D6504"/>
    <w:rsid w:val="007D6B62"/>
    <w:rsid w:val="007D6F85"/>
    <w:rsid w:val="007D73DB"/>
    <w:rsid w:val="007D78D8"/>
    <w:rsid w:val="007D7EF6"/>
    <w:rsid w:val="007E06B6"/>
    <w:rsid w:val="007E30BF"/>
    <w:rsid w:val="007E5B9F"/>
    <w:rsid w:val="007F0623"/>
    <w:rsid w:val="007F16E6"/>
    <w:rsid w:val="007F28A9"/>
    <w:rsid w:val="007F43B0"/>
    <w:rsid w:val="007F44E1"/>
    <w:rsid w:val="007F4DD1"/>
    <w:rsid w:val="007F5A78"/>
    <w:rsid w:val="007F6D42"/>
    <w:rsid w:val="007F7972"/>
    <w:rsid w:val="00801DA5"/>
    <w:rsid w:val="008030C1"/>
    <w:rsid w:val="008033C0"/>
    <w:rsid w:val="00803CD9"/>
    <w:rsid w:val="0080524D"/>
    <w:rsid w:val="00806A74"/>
    <w:rsid w:val="008070A4"/>
    <w:rsid w:val="00812EC7"/>
    <w:rsid w:val="008136CD"/>
    <w:rsid w:val="00820B1E"/>
    <w:rsid w:val="00821E2F"/>
    <w:rsid w:val="00823C1D"/>
    <w:rsid w:val="00824A4C"/>
    <w:rsid w:val="0082534A"/>
    <w:rsid w:val="00825B3C"/>
    <w:rsid w:val="0082698B"/>
    <w:rsid w:val="0082713D"/>
    <w:rsid w:val="00827C4B"/>
    <w:rsid w:val="00827F56"/>
    <w:rsid w:val="00830F32"/>
    <w:rsid w:val="008311E5"/>
    <w:rsid w:val="00833EEA"/>
    <w:rsid w:val="008342D6"/>
    <w:rsid w:val="0083673C"/>
    <w:rsid w:val="00836E25"/>
    <w:rsid w:val="008409CC"/>
    <w:rsid w:val="00841C2F"/>
    <w:rsid w:val="008430E5"/>
    <w:rsid w:val="0084354B"/>
    <w:rsid w:val="00844169"/>
    <w:rsid w:val="0084516B"/>
    <w:rsid w:val="00845241"/>
    <w:rsid w:val="00845335"/>
    <w:rsid w:val="00845E41"/>
    <w:rsid w:val="0084672C"/>
    <w:rsid w:val="00850251"/>
    <w:rsid w:val="00850515"/>
    <w:rsid w:val="00850715"/>
    <w:rsid w:val="00850F3E"/>
    <w:rsid w:val="00853528"/>
    <w:rsid w:val="00853890"/>
    <w:rsid w:val="00855B3F"/>
    <w:rsid w:val="00855CA2"/>
    <w:rsid w:val="0085759A"/>
    <w:rsid w:val="00857826"/>
    <w:rsid w:val="0085789A"/>
    <w:rsid w:val="00857A35"/>
    <w:rsid w:val="008600E2"/>
    <w:rsid w:val="00861386"/>
    <w:rsid w:val="008619FF"/>
    <w:rsid w:val="00862B91"/>
    <w:rsid w:val="008632AE"/>
    <w:rsid w:val="00863ECF"/>
    <w:rsid w:val="0086418E"/>
    <w:rsid w:val="008644BE"/>
    <w:rsid w:val="00864AA4"/>
    <w:rsid w:val="008655F5"/>
    <w:rsid w:val="00866579"/>
    <w:rsid w:val="008700BB"/>
    <w:rsid w:val="008713B9"/>
    <w:rsid w:val="00871BD4"/>
    <w:rsid w:val="00880761"/>
    <w:rsid w:val="008808C3"/>
    <w:rsid w:val="00880E98"/>
    <w:rsid w:val="00886ACC"/>
    <w:rsid w:val="008875DC"/>
    <w:rsid w:val="008902A9"/>
    <w:rsid w:val="00890732"/>
    <w:rsid w:val="008908DF"/>
    <w:rsid w:val="00891AB6"/>
    <w:rsid w:val="00891F02"/>
    <w:rsid w:val="00892369"/>
    <w:rsid w:val="00892B60"/>
    <w:rsid w:val="008942A5"/>
    <w:rsid w:val="008966A4"/>
    <w:rsid w:val="00896DA2"/>
    <w:rsid w:val="008A0C6C"/>
    <w:rsid w:val="008A18E2"/>
    <w:rsid w:val="008A1CCF"/>
    <w:rsid w:val="008A2BBC"/>
    <w:rsid w:val="008A35F1"/>
    <w:rsid w:val="008A3653"/>
    <w:rsid w:val="008A36FD"/>
    <w:rsid w:val="008A67BF"/>
    <w:rsid w:val="008A71D7"/>
    <w:rsid w:val="008A7FC2"/>
    <w:rsid w:val="008B0AC1"/>
    <w:rsid w:val="008B1691"/>
    <w:rsid w:val="008B19BB"/>
    <w:rsid w:val="008B19CE"/>
    <w:rsid w:val="008B3467"/>
    <w:rsid w:val="008B3B1A"/>
    <w:rsid w:val="008B4370"/>
    <w:rsid w:val="008B4DD5"/>
    <w:rsid w:val="008B773A"/>
    <w:rsid w:val="008C02BD"/>
    <w:rsid w:val="008C08F0"/>
    <w:rsid w:val="008C0A4F"/>
    <w:rsid w:val="008C16F0"/>
    <w:rsid w:val="008C196C"/>
    <w:rsid w:val="008C27CE"/>
    <w:rsid w:val="008C3C7A"/>
    <w:rsid w:val="008C4C0D"/>
    <w:rsid w:val="008C58A5"/>
    <w:rsid w:val="008C7FDC"/>
    <w:rsid w:val="008D1B56"/>
    <w:rsid w:val="008D2E2D"/>
    <w:rsid w:val="008D32FE"/>
    <w:rsid w:val="008D5264"/>
    <w:rsid w:val="008D6170"/>
    <w:rsid w:val="008D61DD"/>
    <w:rsid w:val="008D6C4C"/>
    <w:rsid w:val="008D7024"/>
    <w:rsid w:val="008E180C"/>
    <w:rsid w:val="008E2ABA"/>
    <w:rsid w:val="008E3156"/>
    <w:rsid w:val="008E43CF"/>
    <w:rsid w:val="008E5217"/>
    <w:rsid w:val="008E6E5A"/>
    <w:rsid w:val="008E7160"/>
    <w:rsid w:val="008F3615"/>
    <w:rsid w:val="008F3631"/>
    <w:rsid w:val="008F3B24"/>
    <w:rsid w:val="008F5AB5"/>
    <w:rsid w:val="008F61C1"/>
    <w:rsid w:val="008F75D6"/>
    <w:rsid w:val="0090055A"/>
    <w:rsid w:val="00902002"/>
    <w:rsid w:val="00902410"/>
    <w:rsid w:val="0090278C"/>
    <w:rsid w:val="00904645"/>
    <w:rsid w:val="009049B0"/>
    <w:rsid w:val="009057E2"/>
    <w:rsid w:val="00906EE1"/>
    <w:rsid w:val="00907A83"/>
    <w:rsid w:val="009107B3"/>
    <w:rsid w:val="00912AF3"/>
    <w:rsid w:val="00912B37"/>
    <w:rsid w:val="009143E6"/>
    <w:rsid w:val="00914C5F"/>
    <w:rsid w:val="00915094"/>
    <w:rsid w:val="00915A3A"/>
    <w:rsid w:val="00915F68"/>
    <w:rsid w:val="0091730E"/>
    <w:rsid w:val="00921F75"/>
    <w:rsid w:val="009228A1"/>
    <w:rsid w:val="00923A89"/>
    <w:rsid w:val="009250A7"/>
    <w:rsid w:val="00926059"/>
    <w:rsid w:val="009263D5"/>
    <w:rsid w:val="009328C3"/>
    <w:rsid w:val="00932A7C"/>
    <w:rsid w:val="0093316D"/>
    <w:rsid w:val="00935208"/>
    <w:rsid w:val="009352A6"/>
    <w:rsid w:val="00936C74"/>
    <w:rsid w:val="009378B1"/>
    <w:rsid w:val="00937B41"/>
    <w:rsid w:val="009425A5"/>
    <w:rsid w:val="00944366"/>
    <w:rsid w:val="00947E4C"/>
    <w:rsid w:val="00950396"/>
    <w:rsid w:val="00950AB9"/>
    <w:rsid w:val="00951625"/>
    <w:rsid w:val="00954DDC"/>
    <w:rsid w:val="009554D5"/>
    <w:rsid w:val="00955980"/>
    <w:rsid w:val="00957461"/>
    <w:rsid w:val="0096097B"/>
    <w:rsid w:val="00961129"/>
    <w:rsid w:val="00961459"/>
    <w:rsid w:val="00961992"/>
    <w:rsid w:val="0096296A"/>
    <w:rsid w:val="00965B45"/>
    <w:rsid w:val="00966493"/>
    <w:rsid w:val="009664D3"/>
    <w:rsid w:val="00966636"/>
    <w:rsid w:val="00966826"/>
    <w:rsid w:val="0096714C"/>
    <w:rsid w:val="00967535"/>
    <w:rsid w:val="00967DBB"/>
    <w:rsid w:val="00971B68"/>
    <w:rsid w:val="00971F70"/>
    <w:rsid w:val="00973573"/>
    <w:rsid w:val="009749BB"/>
    <w:rsid w:val="009749EC"/>
    <w:rsid w:val="00974B08"/>
    <w:rsid w:val="00974B68"/>
    <w:rsid w:val="00975A95"/>
    <w:rsid w:val="0098285F"/>
    <w:rsid w:val="00983288"/>
    <w:rsid w:val="0098330D"/>
    <w:rsid w:val="0098338B"/>
    <w:rsid w:val="00983797"/>
    <w:rsid w:val="009840E8"/>
    <w:rsid w:val="0098433E"/>
    <w:rsid w:val="009844ED"/>
    <w:rsid w:val="00984DA2"/>
    <w:rsid w:val="009853AE"/>
    <w:rsid w:val="00985C1B"/>
    <w:rsid w:val="00986C8C"/>
    <w:rsid w:val="00990384"/>
    <w:rsid w:val="009910FB"/>
    <w:rsid w:val="0099126F"/>
    <w:rsid w:val="009913A1"/>
    <w:rsid w:val="00996153"/>
    <w:rsid w:val="009969FF"/>
    <w:rsid w:val="009A01EF"/>
    <w:rsid w:val="009A09F2"/>
    <w:rsid w:val="009A0E4B"/>
    <w:rsid w:val="009A17F5"/>
    <w:rsid w:val="009A2D50"/>
    <w:rsid w:val="009A4BED"/>
    <w:rsid w:val="009A5648"/>
    <w:rsid w:val="009A6EFF"/>
    <w:rsid w:val="009B0086"/>
    <w:rsid w:val="009B0210"/>
    <w:rsid w:val="009B02E6"/>
    <w:rsid w:val="009B1010"/>
    <w:rsid w:val="009B2262"/>
    <w:rsid w:val="009B2333"/>
    <w:rsid w:val="009B2BFD"/>
    <w:rsid w:val="009B3572"/>
    <w:rsid w:val="009B35CE"/>
    <w:rsid w:val="009B4BBA"/>
    <w:rsid w:val="009B4CC7"/>
    <w:rsid w:val="009B5187"/>
    <w:rsid w:val="009B6996"/>
    <w:rsid w:val="009B6D79"/>
    <w:rsid w:val="009B71FA"/>
    <w:rsid w:val="009C02F8"/>
    <w:rsid w:val="009C1739"/>
    <w:rsid w:val="009C196F"/>
    <w:rsid w:val="009C1B82"/>
    <w:rsid w:val="009C1FE0"/>
    <w:rsid w:val="009C282C"/>
    <w:rsid w:val="009C2F12"/>
    <w:rsid w:val="009C35E6"/>
    <w:rsid w:val="009C3B4C"/>
    <w:rsid w:val="009C4BAF"/>
    <w:rsid w:val="009C60AB"/>
    <w:rsid w:val="009C7538"/>
    <w:rsid w:val="009C778A"/>
    <w:rsid w:val="009D052C"/>
    <w:rsid w:val="009D25B6"/>
    <w:rsid w:val="009D28AD"/>
    <w:rsid w:val="009D441E"/>
    <w:rsid w:val="009D4C9F"/>
    <w:rsid w:val="009D58D8"/>
    <w:rsid w:val="009D6B41"/>
    <w:rsid w:val="009D701F"/>
    <w:rsid w:val="009E3774"/>
    <w:rsid w:val="009E3E19"/>
    <w:rsid w:val="009E4EE9"/>
    <w:rsid w:val="009E58D0"/>
    <w:rsid w:val="009E5F56"/>
    <w:rsid w:val="009E7987"/>
    <w:rsid w:val="009F009F"/>
    <w:rsid w:val="009F0D08"/>
    <w:rsid w:val="009F138E"/>
    <w:rsid w:val="009F25EC"/>
    <w:rsid w:val="009F2E0F"/>
    <w:rsid w:val="009F5F28"/>
    <w:rsid w:val="009F61F4"/>
    <w:rsid w:val="009F7D2A"/>
    <w:rsid w:val="00A017D5"/>
    <w:rsid w:val="00A01B81"/>
    <w:rsid w:val="00A0258A"/>
    <w:rsid w:val="00A029FF"/>
    <w:rsid w:val="00A03ED2"/>
    <w:rsid w:val="00A0575C"/>
    <w:rsid w:val="00A05D8B"/>
    <w:rsid w:val="00A11077"/>
    <w:rsid w:val="00A12411"/>
    <w:rsid w:val="00A12BFF"/>
    <w:rsid w:val="00A134DF"/>
    <w:rsid w:val="00A15D41"/>
    <w:rsid w:val="00A2089A"/>
    <w:rsid w:val="00A2092E"/>
    <w:rsid w:val="00A24E19"/>
    <w:rsid w:val="00A253B6"/>
    <w:rsid w:val="00A25E6D"/>
    <w:rsid w:val="00A26D29"/>
    <w:rsid w:val="00A27C12"/>
    <w:rsid w:val="00A30974"/>
    <w:rsid w:val="00A310D8"/>
    <w:rsid w:val="00A33082"/>
    <w:rsid w:val="00A33925"/>
    <w:rsid w:val="00A35C26"/>
    <w:rsid w:val="00A363E3"/>
    <w:rsid w:val="00A408A1"/>
    <w:rsid w:val="00A413D4"/>
    <w:rsid w:val="00A429C5"/>
    <w:rsid w:val="00A42ED2"/>
    <w:rsid w:val="00A43BC2"/>
    <w:rsid w:val="00A43F58"/>
    <w:rsid w:val="00A45B05"/>
    <w:rsid w:val="00A45B4B"/>
    <w:rsid w:val="00A45F8E"/>
    <w:rsid w:val="00A464DA"/>
    <w:rsid w:val="00A46F97"/>
    <w:rsid w:val="00A47032"/>
    <w:rsid w:val="00A479C4"/>
    <w:rsid w:val="00A519A9"/>
    <w:rsid w:val="00A51FBD"/>
    <w:rsid w:val="00A53848"/>
    <w:rsid w:val="00A5469B"/>
    <w:rsid w:val="00A565E2"/>
    <w:rsid w:val="00A574DA"/>
    <w:rsid w:val="00A579BD"/>
    <w:rsid w:val="00A6025F"/>
    <w:rsid w:val="00A629B4"/>
    <w:rsid w:val="00A63485"/>
    <w:rsid w:val="00A63B45"/>
    <w:rsid w:val="00A63EB6"/>
    <w:rsid w:val="00A66A74"/>
    <w:rsid w:val="00A672CE"/>
    <w:rsid w:val="00A7141F"/>
    <w:rsid w:val="00A72D0F"/>
    <w:rsid w:val="00A73841"/>
    <w:rsid w:val="00A739A1"/>
    <w:rsid w:val="00A753AC"/>
    <w:rsid w:val="00A80CBA"/>
    <w:rsid w:val="00A811BA"/>
    <w:rsid w:val="00A82883"/>
    <w:rsid w:val="00A82AFA"/>
    <w:rsid w:val="00A83438"/>
    <w:rsid w:val="00A85858"/>
    <w:rsid w:val="00A870BD"/>
    <w:rsid w:val="00A87219"/>
    <w:rsid w:val="00A9079D"/>
    <w:rsid w:val="00A94134"/>
    <w:rsid w:val="00A94F0E"/>
    <w:rsid w:val="00A953E7"/>
    <w:rsid w:val="00A9656B"/>
    <w:rsid w:val="00A96D07"/>
    <w:rsid w:val="00A972F1"/>
    <w:rsid w:val="00A9771A"/>
    <w:rsid w:val="00A97C9B"/>
    <w:rsid w:val="00A97F6E"/>
    <w:rsid w:val="00AA1753"/>
    <w:rsid w:val="00AA2CC5"/>
    <w:rsid w:val="00AA42CD"/>
    <w:rsid w:val="00AA4809"/>
    <w:rsid w:val="00AA4888"/>
    <w:rsid w:val="00AA652E"/>
    <w:rsid w:val="00AA6EFF"/>
    <w:rsid w:val="00AA744F"/>
    <w:rsid w:val="00AA7542"/>
    <w:rsid w:val="00AA7DB6"/>
    <w:rsid w:val="00AB1CC2"/>
    <w:rsid w:val="00AB2030"/>
    <w:rsid w:val="00AB271B"/>
    <w:rsid w:val="00AB3FDF"/>
    <w:rsid w:val="00AB4076"/>
    <w:rsid w:val="00AB5839"/>
    <w:rsid w:val="00AB5998"/>
    <w:rsid w:val="00AB6620"/>
    <w:rsid w:val="00AB7F09"/>
    <w:rsid w:val="00AC0AE2"/>
    <w:rsid w:val="00AC3328"/>
    <w:rsid w:val="00AC340F"/>
    <w:rsid w:val="00AC34BF"/>
    <w:rsid w:val="00AC418C"/>
    <w:rsid w:val="00AD0520"/>
    <w:rsid w:val="00AD1DB0"/>
    <w:rsid w:val="00AD21FD"/>
    <w:rsid w:val="00AD2357"/>
    <w:rsid w:val="00AD2B42"/>
    <w:rsid w:val="00AD7F5B"/>
    <w:rsid w:val="00AE083F"/>
    <w:rsid w:val="00AE2F8F"/>
    <w:rsid w:val="00AE35F5"/>
    <w:rsid w:val="00AE394D"/>
    <w:rsid w:val="00AE3B56"/>
    <w:rsid w:val="00AE40E9"/>
    <w:rsid w:val="00AE46F7"/>
    <w:rsid w:val="00AE4820"/>
    <w:rsid w:val="00AE62CC"/>
    <w:rsid w:val="00AE67B3"/>
    <w:rsid w:val="00AE7913"/>
    <w:rsid w:val="00AE7B1A"/>
    <w:rsid w:val="00AE7DC8"/>
    <w:rsid w:val="00AF0748"/>
    <w:rsid w:val="00AF3CBC"/>
    <w:rsid w:val="00AF514B"/>
    <w:rsid w:val="00AF580A"/>
    <w:rsid w:val="00AF6D4E"/>
    <w:rsid w:val="00B0062F"/>
    <w:rsid w:val="00B013AB"/>
    <w:rsid w:val="00B01596"/>
    <w:rsid w:val="00B01E5D"/>
    <w:rsid w:val="00B025D1"/>
    <w:rsid w:val="00B047F5"/>
    <w:rsid w:val="00B049A7"/>
    <w:rsid w:val="00B053BF"/>
    <w:rsid w:val="00B06647"/>
    <w:rsid w:val="00B075C7"/>
    <w:rsid w:val="00B07C1C"/>
    <w:rsid w:val="00B07EC3"/>
    <w:rsid w:val="00B10295"/>
    <w:rsid w:val="00B10F2A"/>
    <w:rsid w:val="00B10F9F"/>
    <w:rsid w:val="00B12979"/>
    <w:rsid w:val="00B12BC6"/>
    <w:rsid w:val="00B13CF8"/>
    <w:rsid w:val="00B13EF8"/>
    <w:rsid w:val="00B13F6A"/>
    <w:rsid w:val="00B1510D"/>
    <w:rsid w:val="00B15808"/>
    <w:rsid w:val="00B17117"/>
    <w:rsid w:val="00B176D3"/>
    <w:rsid w:val="00B17CB1"/>
    <w:rsid w:val="00B17E37"/>
    <w:rsid w:val="00B2010E"/>
    <w:rsid w:val="00B20A44"/>
    <w:rsid w:val="00B24F4F"/>
    <w:rsid w:val="00B2536E"/>
    <w:rsid w:val="00B2735F"/>
    <w:rsid w:val="00B27BBF"/>
    <w:rsid w:val="00B344C1"/>
    <w:rsid w:val="00B353C1"/>
    <w:rsid w:val="00B35C5E"/>
    <w:rsid w:val="00B3692A"/>
    <w:rsid w:val="00B372DA"/>
    <w:rsid w:val="00B41BC0"/>
    <w:rsid w:val="00B43D34"/>
    <w:rsid w:val="00B44233"/>
    <w:rsid w:val="00B44532"/>
    <w:rsid w:val="00B456F7"/>
    <w:rsid w:val="00B46B84"/>
    <w:rsid w:val="00B503B9"/>
    <w:rsid w:val="00B51257"/>
    <w:rsid w:val="00B52D9D"/>
    <w:rsid w:val="00B53831"/>
    <w:rsid w:val="00B54B6F"/>
    <w:rsid w:val="00B54BB6"/>
    <w:rsid w:val="00B56002"/>
    <w:rsid w:val="00B5647F"/>
    <w:rsid w:val="00B56DC5"/>
    <w:rsid w:val="00B56FE8"/>
    <w:rsid w:val="00B60679"/>
    <w:rsid w:val="00B60A42"/>
    <w:rsid w:val="00B61338"/>
    <w:rsid w:val="00B61B06"/>
    <w:rsid w:val="00B61F0F"/>
    <w:rsid w:val="00B62252"/>
    <w:rsid w:val="00B6355A"/>
    <w:rsid w:val="00B63D80"/>
    <w:rsid w:val="00B64BF5"/>
    <w:rsid w:val="00B71EA9"/>
    <w:rsid w:val="00B72E8A"/>
    <w:rsid w:val="00B72FD4"/>
    <w:rsid w:val="00B75148"/>
    <w:rsid w:val="00B754BD"/>
    <w:rsid w:val="00B77BFA"/>
    <w:rsid w:val="00B818CD"/>
    <w:rsid w:val="00B83433"/>
    <w:rsid w:val="00B83682"/>
    <w:rsid w:val="00B8370B"/>
    <w:rsid w:val="00B83954"/>
    <w:rsid w:val="00B84192"/>
    <w:rsid w:val="00B8473B"/>
    <w:rsid w:val="00B85C36"/>
    <w:rsid w:val="00B85C81"/>
    <w:rsid w:val="00B860D7"/>
    <w:rsid w:val="00B8753D"/>
    <w:rsid w:val="00B90E15"/>
    <w:rsid w:val="00B9256D"/>
    <w:rsid w:val="00B931F1"/>
    <w:rsid w:val="00B94093"/>
    <w:rsid w:val="00B94ED9"/>
    <w:rsid w:val="00B95007"/>
    <w:rsid w:val="00B97766"/>
    <w:rsid w:val="00BA1798"/>
    <w:rsid w:val="00BA26C0"/>
    <w:rsid w:val="00BA3277"/>
    <w:rsid w:val="00BA34CA"/>
    <w:rsid w:val="00BA698F"/>
    <w:rsid w:val="00BA6E50"/>
    <w:rsid w:val="00BA7559"/>
    <w:rsid w:val="00BB0BAE"/>
    <w:rsid w:val="00BB12EB"/>
    <w:rsid w:val="00BB1802"/>
    <w:rsid w:val="00BB2640"/>
    <w:rsid w:val="00BB2EC0"/>
    <w:rsid w:val="00BB3730"/>
    <w:rsid w:val="00BB50F9"/>
    <w:rsid w:val="00BB5167"/>
    <w:rsid w:val="00BB664B"/>
    <w:rsid w:val="00BB6B7E"/>
    <w:rsid w:val="00BB6BD2"/>
    <w:rsid w:val="00BC0105"/>
    <w:rsid w:val="00BC095E"/>
    <w:rsid w:val="00BC2705"/>
    <w:rsid w:val="00BC2EBB"/>
    <w:rsid w:val="00BC379C"/>
    <w:rsid w:val="00BC3EBF"/>
    <w:rsid w:val="00BC432C"/>
    <w:rsid w:val="00BC5BF0"/>
    <w:rsid w:val="00BC636A"/>
    <w:rsid w:val="00BC6C88"/>
    <w:rsid w:val="00BC7C43"/>
    <w:rsid w:val="00BD02A0"/>
    <w:rsid w:val="00BD1556"/>
    <w:rsid w:val="00BD2906"/>
    <w:rsid w:val="00BD35A9"/>
    <w:rsid w:val="00BD3C07"/>
    <w:rsid w:val="00BD4AF6"/>
    <w:rsid w:val="00BD62EE"/>
    <w:rsid w:val="00BD6A53"/>
    <w:rsid w:val="00BD70C4"/>
    <w:rsid w:val="00BD7630"/>
    <w:rsid w:val="00BD766D"/>
    <w:rsid w:val="00BE0282"/>
    <w:rsid w:val="00BE05BE"/>
    <w:rsid w:val="00BE0694"/>
    <w:rsid w:val="00BE0831"/>
    <w:rsid w:val="00BE0E64"/>
    <w:rsid w:val="00BE1B66"/>
    <w:rsid w:val="00BE4BF0"/>
    <w:rsid w:val="00BE5CDF"/>
    <w:rsid w:val="00BE7714"/>
    <w:rsid w:val="00BE79E9"/>
    <w:rsid w:val="00BE7D3B"/>
    <w:rsid w:val="00BF078E"/>
    <w:rsid w:val="00BF1284"/>
    <w:rsid w:val="00BF1C25"/>
    <w:rsid w:val="00BF24DB"/>
    <w:rsid w:val="00BF45AB"/>
    <w:rsid w:val="00BF4BC6"/>
    <w:rsid w:val="00BF504B"/>
    <w:rsid w:val="00C01F59"/>
    <w:rsid w:val="00C044F2"/>
    <w:rsid w:val="00C046BD"/>
    <w:rsid w:val="00C0515E"/>
    <w:rsid w:val="00C05307"/>
    <w:rsid w:val="00C11A79"/>
    <w:rsid w:val="00C11D2D"/>
    <w:rsid w:val="00C126AD"/>
    <w:rsid w:val="00C15614"/>
    <w:rsid w:val="00C15FE2"/>
    <w:rsid w:val="00C1612F"/>
    <w:rsid w:val="00C1624B"/>
    <w:rsid w:val="00C16CD3"/>
    <w:rsid w:val="00C17F59"/>
    <w:rsid w:val="00C208A7"/>
    <w:rsid w:val="00C20E66"/>
    <w:rsid w:val="00C213E9"/>
    <w:rsid w:val="00C22A14"/>
    <w:rsid w:val="00C23179"/>
    <w:rsid w:val="00C24540"/>
    <w:rsid w:val="00C249BB"/>
    <w:rsid w:val="00C24A28"/>
    <w:rsid w:val="00C250EA"/>
    <w:rsid w:val="00C279FE"/>
    <w:rsid w:val="00C27FFD"/>
    <w:rsid w:val="00C30249"/>
    <w:rsid w:val="00C30D62"/>
    <w:rsid w:val="00C31A7B"/>
    <w:rsid w:val="00C342BE"/>
    <w:rsid w:val="00C346CF"/>
    <w:rsid w:val="00C34D1C"/>
    <w:rsid w:val="00C34D75"/>
    <w:rsid w:val="00C355DC"/>
    <w:rsid w:val="00C408D7"/>
    <w:rsid w:val="00C42539"/>
    <w:rsid w:val="00C44362"/>
    <w:rsid w:val="00C44DB2"/>
    <w:rsid w:val="00C45052"/>
    <w:rsid w:val="00C45311"/>
    <w:rsid w:val="00C4558B"/>
    <w:rsid w:val="00C45F57"/>
    <w:rsid w:val="00C473B5"/>
    <w:rsid w:val="00C500CE"/>
    <w:rsid w:val="00C509CA"/>
    <w:rsid w:val="00C51DC1"/>
    <w:rsid w:val="00C52828"/>
    <w:rsid w:val="00C53AAD"/>
    <w:rsid w:val="00C555BF"/>
    <w:rsid w:val="00C60F76"/>
    <w:rsid w:val="00C616EE"/>
    <w:rsid w:val="00C61A6D"/>
    <w:rsid w:val="00C62654"/>
    <w:rsid w:val="00C63770"/>
    <w:rsid w:val="00C64380"/>
    <w:rsid w:val="00C66671"/>
    <w:rsid w:val="00C67885"/>
    <w:rsid w:val="00C70D0B"/>
    <w:rsid w:val="00C71671"/>
    <w:rsid w:val="00C72A65"/>
    <w:rsid w:val="00C72C4B"/>
    <w:rsid w:val="00C7305A"/>
    <w:rsid w:val="00C7462A"/>
    <w:rsid w:val="00C763EB"/>
    <w:rsid w:val="00C766CE"/>
    <w:rsid w:val="00C77215"/>
    <w:rsid w:val="00C808B4"/>
    <w:rsid w:val="00C81953"/>
    <w:rsid w:val="00C81C80"/>
    <w:rsid w:val="00C8578E"/>
    <w:rsid w:val="00C85A12"/>
    <w:rsid w:val="00C86805"/>
    <w:rsid w:val="00C86978"/>
    <w:rsid w:val="00C91A4A"/>
    <w:rsid w:val="00C92BCA"/>
    <w:rsid w:val="00C93C9A"/>
    <w:rsid w:val="00C9523E"/>
    <w:rsid w:val="00C95454"/>
    <w:rsid w:val="00C95D97"/>
    <w:rsid w:val="00CA01D3"/>
    <w:rsid w:val="00CA0DE8"/>
    <w:rsid w:val="00CA1EFF"/>
    <w:rsid w:val="00CA23C3"/>
    <w:rsid w:val="00CA2C86"/>
    <w:rsid w:val="00CA2EAC"/>
    <w:rsid w:val="00CA306D"/>
    <w:rsid w:val="00CA4728"/>
    <w:rsid w:val="00CA5C01"/>
    <w:rsid w:val="00CA6685"/>
    <w:rsid w:val="00CA72F8"/>
    <w:rsid w:val="00CA7551"/>
    <w:rsid w:val="00CB2464"/>
    <w:rsid w:val="00CB26A6"/>
    <w:rsid w:val="00CB32EB"/>
    <w:rsid w:val="00CB37A4"/>
    <w:rsid w:val="00CB4AAA"/>
    <w:rsid w:val="00CB50F5"/>
    <w:rsid w:val="00CB7304"/>
    <w:rsid w:val="00CB7394"/>
    <w:rsid w:val="00CC2508"/>
    <w:rsid w:val="00CC3652"/>
    <w:rsid w:val="00CC3AE5"/>
    <w:rsid w:val="00CC3DCC"/>
    <w:rsid w:val="00CC55E5"/>
    <w:rsid w:val="00CC5C03"/>
    <w:rsid w:val="00CC611F"/>
    <w:rsid w:val="00CC6454"/>
    <w:rsid w:val="00CC6BDA"/>
    <w:rsid w:val="00CC7B3B"/>
    <w:rsid w:val="00CD2131"/>
    <w:rsid w:val="00CD23B1"/>
    <w:rsid w:val="00CD273B"/>
    <w:rsid w:val="00CD38F4"/>
    <w:rsid w:val="00CD4005"/>
    <w:rsid w:val="00CD4114"/>
    <w:rsid w:val="00CD5821"/>
    <w:rsid w:val="00CD73BA"/>
    <w:rsid w:val="00CE09E5"/>
    <w:rsid w:val="00CE1CA5"/>
    <w:rsid w:val="00CE244E"/>
    <w:rsid w:val="00CE3310"/>
    <w:rsid w:val="00CE3316"/>
    <w:rsid w:val="00CE42B1"/>
    <w:rsid w:val="00CE5178"/>
    <w:rsid w:val="00CE6DEF"/>
    <w:rsid w:val="00CE77E5"/>
    <w:rsid w:val="00CF1173"/>
    <w:rsid w:val="00CF7E8A"/>
    <w:rsid w:val="00D006AF"/>
    <w:rsid w:val="00D00BC9"/>
    <w:rsid w:val="00D00EEE"/>
    <w:rsid w:val="00D058B6"/>
    <w:rsid w:val="00D05AC4"/>
    <w:rsid w:val="00D07A06"/>
    <w:rsid w:val="00D11BC1"/>
    <w:rsid w:val="00D11DF7"/>
    <w:rsid w:val="00D11EBC"/>
    <w:rsid w:val="00D12C68"/>
    <w:rsid w:val="00D1322F"/>
    <w:rsid w:val="00D135A9"/>
    <w:rsid w:val="00D1448F"/>
    <w:rsid w:val="00D171C3"/>
    <w:rsid w:val="00D201D6"/>
    <w:rsid w:val="00D210CF"/>
    <w:rsid w:val="00D2203A"/>
    <w:rsid w:val="00D22497"/>
    <w:rsid w:val="00D2258E"/>
    <w:rsid w:val="00D24A62"/>
    <w:rsid w:val="00D250DD"/>
    <w:rsid w:val="00D2677B"/>
    <w:rsid w:val="00D27504"/>
    <w:rsid w:val="00D2777D"/>
    <w:rsid w:val="00D30230"/>
    <w:rsid w:val="00D30DFD"/>
    <w:rsid w:val="00D30EE8"/>
    <w:rsid w:val="00D3154A"/>
    <w:rsid w:val="00D334BB"/>
    <w:rsid w:val="00D36FA2"/>
    <w:rsid w:val="00D42157"/>
    <w:rsid w:val="00D422B5"/>
    <w:rsid w:val="00D42732"/>
    <w:rsid w:val="00D442D6"/>
    <w:rsid w:val="00D45070"/>
    <w:rsid w:val="00D46BD4"/>
    <w:rsid w:val="00D46DB2"/>
    <w:rsid w:val="00D471DE"/>
    <w:rsid w:val="00D47AC1"/>
    <w:rsid w:val="00D50187"/>
    <w:rsid w:val="00D5139D"/>
    <w:rsid w:val="00D5315D"/>
    <w:rsid w:val="00D54196"/>
    <w:rsid w:val="00D54AA5"/>
    <w:rsid w:val="00D54B41"/>
    <w:rsid w:val="00D54F83"/>
    <w:rsid w:val="00D557BD"/>
    <w:rsid w:val="00D56425"/>
    <w:rsid w:val="00D62AF9"/>
    <w:rsid w:val="00D62B1A"/>
    <w:rsid w:val="00D632E6"/>
    <w:rsid w:val="00D645EB"/>
    <w:rsid w:val="00D64B81"/>
    <w:rsid w:val="00D66127"/>
    <w:rsid w:val="00D67B25"/>
    <w:rsid w:val="00D705BD"/>
    <w:rsid w:val="00D727C6"/>
    <w:rsid w:val="00D729B5"/>
    <w:rsid w:val="00D73F1E"/>
    <w:rsid w:val="00D7516E"/>
    <w:rsid w:val="00D752E5"/>
    <w:rsid w:val="00D761EE"/>
    <w:rsid w:val="00D772AB"/>
    <w:rsid w:val="00D804C6"/>
    <w:rsid w:val="00D812B4"/>
    <w:rsid w:val="00D82898"/>
    <w:rsid w:val="00D85E9B"/>
    <w:rsid w:val="00D866A1"/>
    <w:rsid w:val="00D86D4F"/>
    <w:rsid w:val="00D87701"/>
    <w:rsid w:val="00D9112C"/>
    <w:rsid w:val="00D9295F"/>
    <w:rsid w:val="00D92DDF"/>
    <w:rsid w:val="00D93993"/>
    <w:rsid w:val="00D93BB9"/>
    <w:rsid w:val="00D94F59"/>
    <w:rsid w:val="00DA1735"/>
    <w:rsid w:val="00DA2835"/>
    <w:rsid w:val="00DA384C"/>
    <w:rsid w:val="00DA3BDD"/>
    <w:rsid w:val="00DA5DB5"/>
    <w:rsid w:val="00DA65FC"/>
    <w:rsid w:val="00DA665D"/>
    <w:rsid w:val="00DA6968"/>
    <w:rsid w:val="00DA6AA5"/>
    <w:rsid w:val="00DA6FBB"/>
    <w:rsid w:val="00DB20CB"/>
    <w:rsid w:val="00DB2802"/>
    <w:rsid w:val="00DB401A"/>
    <w:rsid w:val="00DB4699"/>
    <w:rsid w:val="00DB5BB1"/>
    <w:rsid w:val="00DC142D"/>
    <w:rsid w:val="00DC330C"/>
    <w:rsid w:val="00DC3421"/>
    <w:rsid w:val="00DC6D6F"/>
    <w:rsid w:val="00DC722C"/>
    <w:rsid w:val="00DD0E7B"/>
    <w:rsid w:val="00DD2430"/>
    <w:rsid w:val="00DD39DA"/>
    <w:rsid w:val="00DD5EEA"/>
    <w:rsid w:val="00DD6D5E"/>
    <w:rsid w:val="00DD7FCA"/>
    <w:rsid w:val="00DE12AD"/>
    <w:rsid w:val="00DE3366"/>
    <w:rsid w:val="00DE45FF"/>
    <w:rsid w:val="00DE4D2F"/>
    <w:rsid w:val="00DE5DCE"/>
    <w:rsid w:val="00DE7AA3"/>
    <w:rsid w:val="00DF0D7C"/>
    <w:rsid w:val="00DF1076"/>
    <w:rsid w:val="00DF1F06"/>
    <w:rsid w:val="00DF23FD"/>
    <w:rsid w:val="00DF39C1"/>
    <w:rsid w:val="00DF46BE"/>
    <w:rsid w:val="00DF60C8"/>
    <w:rsid w:val="00DF7EF8"/>
    <w:rsid w:val="00E00D9A"/>
    <w:rsid w:val="00E02031"/>
    <w:rsid w:val="00E03708"/>
    <w:rsid w:val="00E0501A"/>
    <w:rsid w:val="00E062C5"/>
    <w:rsid w:val="00E07C1B"/>
    <w:rsid w:val="00E10746"/>
    <w:rsid w:val="00E10C03"/>
    <w:rsid w:val="00E1167B"/>
    <w:rsid w:val="00E11BE9"/>
    <w:rsid w:val="00E1204D"/>
    <w:rsid w:val="00E120CA"/>
    <w:rsid w:val="00E14128"/>
    <w:rsid w:val="00E14A3E"/>
    <w:rsid w:val="00E15D49"/>
    <w:rsid w:val="00E168F3"/>
    <w:rsid w:val="00E20417"/>
    <w:rsid w:val="00E209CB"/>
    <w:rsid w:val="00E222F7"/>
    <w:rsid w:val="00E22716"/>
    <w:rsid w:val="00E23DC7"/>
    <w:rsid w:val="00E25E26"/>
    <w:rsid w:val="00E27186"/>
    <w:rsid w:val="00E3016D"/>
    <w:rsid w:val="00E3335B"/>
    <w:rsid w:val="00E3370C"/>
    <w:rsid w:val="00E35C87"/>
    <w:rsid w:val="00E35E9B"/>
    <w:rsid w:val="00E36793"/>
    <w:rsid w:val="00E369F5"/>
    <w:rsid w:val="00E40025"/>
    <w:rsid w:val="00E40969"/>
    <w:rsid w:val="00E40C94"/>
    <w:rsid w:val="00E42582"/>
    <w:rsid w:val="00E43823"/>
    <w:rsid w:val="00E43FF2"/>
    <w:rsid w:val="00E45E68"/>
    <w:rsid w:val="00E460CA"/>
    <w:rsid w:val="00E46C88"/>
    <w:rsid w:val="00E50621"/>
    <w:rsid w:val="00E50B04"/>
    <w:rsid w:val="00E539C9"/>
    <w:rsid w:val="00E55E88"/>
    <w:rsid w:val="00E579D6"/>
    <w:rsid w:val="00E60123"/>
    <w:rsid w:val="00E6019C"/>
    <w:rsid w:val="00E6026F"/>
    <w:rsid w:val="00E61D73"/>
    <w:rsid w:val="00E624BC"/>
    <w:rsid w:val="00E63F7A"/>
    <w:rsid w:val="00E645DF"/>
    <w:rsid w:val="00E64B26"/>
    <w:rsid w:val="00E650D4"/>
    <w:rsid w:val="00E67577"/>
    <w:rsid w:val="00E710FC"/>
    <w:rsid w:val="00E719EA"/>
    <w:rsid w:val="00E71C67"/>
    <w:rsid w:val="00E72DB6"/>
    <w:rsid w:val="00E742D3"/>
    <w:rsid w:val="00E747EC"/>
    <w:rsid w:val="00E747F2"/>
    <w:rsid w:val="00E75068"/>
    <w:rsid w:val="00E76924"/>
    <w:rsid w:val="00E77277"/>
    <w:rsid w:val="00E77F79"/>
    <w:rsid w:val="00E80AD5"/>
    <w:rsid w:val="00E80FF0"/>
    <w:rsid w:val="00E81BE5"/>
    <w:rsid w:val="00E82761"/>
    <w:rsid w:val="00E82ABE"/>
    <w:rsid w:val="00E83803"/>
    <w:rsid w:val="00E842B0"/>
    <w:rsid w:val="00E8468C"/>
    <w:rsid w:val="00E84DE4"/>
    <w:rsid w:val="00E84DF4"/>
    <w:rsid w:val="00E863F9"/>
    <w:rsid w:val="00E9203B"/>
    <w:rsid w:val="00E95175"/>
    <w:rsid w:val="00E95A3E"/>
    <w:rsid w:val="00E961B3"/>
    <w:rsid w:val="00E96E8A"/>
    <w:rsid w:val="00EA29A0"/>
    <w:rsid w:val="00EA3980"/>
    <w:rsid w:val="00EA4680"/>
    <w:rsid w:val="00EA4A1E"/>
    <w:rsid w:val="00EA560F"/>
    <w:rsid w:val="00EA678C"/>
    <w:rsid w:val="00EA7F2B"/>
    <w:rsid w:val="00EB0145"/>
    <w:rsid w:val="00EB068B"/>
    <w:rsid w:val="00EB1367"/>
    <w:rsid w:val="00EB1CFE"/>
    <w:rsid w:val="00EB1F35"/>
    <w:rsid w:val="00EB28B1"/>
    <w:rsid w:val="00EB4718"/>
    <w:rsid w:val="00EB55C9"/>
    <w:rsid w:val="00EB675C"/>
    <w:rsid w:val="00EB7379"/>
    <w:rsid w:val="00EC0A85"/>
    <w:rsid w:val="00EC1AA1"/>
    <w:rsid w:val="00EC20C6"/>
    <w:rsid w:val="00EC222D"/>
    <w:rsid w:val="00EC270D"/>
    <w:rsid w:val="00EC409D"/>
    <w:rsid w:val="00EC4F0A"/>
    <w:rsid w:val="00EC6FA8"/>
    <w:rsid w:val="00ED23A4"/>
    <w:rsid w:val="00ED345F"/>
    <w:rsid w:val="00ED3913"/>
    <w:rsid w:val="00ED3BA3"/>
    <w:rsid w:val="00ED469B"/>
    <w:rsid w:val="00EE201E"/>
    <w:rsid w:val="00EE2FBF"/>
    <w:rsid w:val="00EE3C2C"/>
    <w:rsid w:val="00EE4A5A"/>
    <w:rsid w:val="00EE554C"/>
    <w:rsid w:val="00EE5E93"/>
    <w:rsid w:val="00EE6AC7"/>
    <w:rsid w:val="00EE71A2"/>
    <w:rsid w:val="00EF0149"/>
    <w:rsid w:val="00EF0F9F"/>
    <w:rsid w:val="00EF189F"/>
    <w:rsid w:val="00EF1E50"/>
    <w:rsid w:val="00EF2020"/>
    <w:rsid w:val="00EF203A"/>
    <w:rsid w:val="00EF2469"/>
    <w:rsid w:val="00EF409F"/>
    <w:rsid w:val="00EF4B73"/>
    <w:rsid w:val="00EF519E"/>
    <w:rsid w:val="00EF571D"/>
    <w:rsid w:val="00EF5C9B"/>
    <w:rsid w:val="00EF7077"/>
    <w:rsid w:val="00F00352"/>
    <w:rsid w:val="00F00861"/>
    <w:rsid w:val="00F00DE6"/>
    <w:rsid w:val="00F02A75"/>
    <w:rsid w:val="00F0341D"/>
    <w:rsid w:val="00F03E38"/>
    <w:rsid w:val="00F03F43"/>
    <w:rsid w:val="00F04692"/>
    <w:rsid w:val="00F05E96"/>
    <w:rsid w:val="00F06AA5"/>
    <w:rsid w:val="00F07B9F"/>
    <w:rsid w:val="00F07EEA"/>
    <w:rsid w:val="00F10265"/>
    <w:rsid w:val="00F10291"/>
    <w:rsid w:val="00F10AE4"/>
    <w:rsid w:val="00F11227"/>
    <w:rsid w:val="00F11AD0"/>
    <w:rsid w:val="00F1298B"/>
    <w:rsid w:val="00F13160"/>
    <w:rsid w:val="00F1326D"/>
    <w:rsid w:val="00F155E9"/>
    <w:rsid w:val="00F1624B"/>
    <w:rsid w:val="00F16BD7"/>
    <w:rsid w:val="00F1716B"/>
    <w:rsid w:val="00F2205D"/>
    <w:rsid w:val="00F2277A"/>
    <w:rsid w:val="00F2278C"/>
    <w:rsid w:val="00F23BC3"/>
    <w:rsid w:val="00F23F76"/>
    <w:rsid w:val="00F2433C"/>
    <w:rsid w:val="00F244C2"/>
    <w:rsid w:val="00F24D6B"/>
    <w:rsid w:val="00F272FD"/>
    <w:rsid w:val="00F27D62"/>
    <w:rsid w:val="00F338A4"/>
    <w:rsid w:val="00F33A14"/>
    <w:rsid w:val="00F33FE3"/>
    <w:rsid w:val="00F3414D"/>
    <w:rsid w:val="00F3424F"/>
    <w:rsid w:val="00F34BF5"/>
    <w:rsid w:val="00F34E5A"/>
    <w:rsid w:val="00F353BB"/>
    <w:rsid w:val="00F35CCB"/>
    <w:rsid w:val="00F364A7"/>
    <w:rsid w:val="00F36D6E"/>
    <w:rsid w:val="00F36EBC"/>
    <w:rsid w:val="00F370DC"/>
    <w:rsid w:val="00F37CEA"/>
    <w:rsid w:val="00F40211"/>
    <w:rsid w:val="00F412E7"/>
    <w:rsid w:val="00F44876"/>
    <w:rsid w:val="00F449BB"/>
    <w:rsid w:val="00F4587B"/>
    <w:rsid w:val="00F4624C"/>
    <w:rsid w:val="00F46852"/>
    <w:rsid w:val="00F503B2"/>
    <w:rsid w:val="00F539D5"/>
    <w:rsid w:val="00F54E1A"/>
    <w:rsid w:val="00F54F37"/>
    <w:rsid w:val="00F55DD1"/>
    <w:rsid w:val="00F56D74"/>
    <w:rsid w:val="00F56E43"/>
    <w:rsid w:val="00F57D07"/>
    <w:rsid w:val="00F60175"/>
    <w:rsid w:val="00F61140"/>
    <w:rsid w:val="00F62515"/>
    <w:rsid w:val="00F63459"/>
    <w:rsid w:val="00F643D8"/>
    <w:rsid w:val="00F6550C"/>
    <w:rsid w:val="00F65BF8"/>
    <w:rsid w:val="00F70465"/>
    <w:rsid w:val="00F71C5A"/>
    <w:rsid w:val="00F72E53"/>
    <w:rsid w:val="00F7400E"/>
    <w:rsid w:val="00F74CC9"/>
    <w:rsid w:val="00F75950"/>
    <w:rsid w:val="00F75D21"/>
    <w:rsid w:val="00F80CB7"/>
    <w:rsid w:val="00F80D04"/>
    <w:rsid w:val="00F819A9"/>
    <w:rsid w:val="00F81DB4"/>
    <w:rsid w:val="00F81FAE"/>
    <w:rsid w:val="00F851E2"/>
    <w:rsid w:val="00F8680E"/>
    <w:rsid w:val="00F86A09"/>
    <w:rsid w:val="00F87107"/>
    <w:rsid w:val="00F87797"/>
    <w:rsid w:val="00F905DD"/>
    <w:rsid w:val="00F909B7"/>
    <w:rsid w:val="00F91317"/>
    <w:rsid w:val="00F94DBB"/>
    <w:rsid w:val="00F95B40"/>
    <w:rsid w:val="00F96505"/>
    <w:rsid w:val="00F96DED"/>
    <w:rsid w:val="00F97748"/>
    <w:rsid w:val="00FA17E9"/>
    <w:rsid w:val="00FA22D0"/>
    <w:rsid w:val="00FA26F5"/>
    <w:rsid w:val="00FA3478"/>
    <w:rsid w:val="00FA367C"/>
    <w:rsid w:val="00FA4FD6"/>
    <w:rsid w:val="00FB400F"/>
    <w:rsid w:val="00FB4145"/>
    <w:rsid w:val="00FB474A"/>
    <w:rsid w:val="00FB4864"/>
    <w:rsid w:val="00FB4B40"/>
    <w:rsid w:val="00FB4D84"/>
    <w:rsid w:val="00FB5D9B"/>
    <w:rsid w:val="00FC02E0"/>
    <w:rsid w:val="00FC0373"/>
    <w:rsid w:val="00FC12AB"/>
    <w:rsid w:val="00FC14BF"/>
    <w:rsid w:val="00FC3934"/>
    <w:rsid w:val="00FC6A22"/>
    <w:rsid w:val="00FC7AA0"/>
    <w:rsid w:val="00FD1717"/>
    <w:rsid w:val="00FD320F"/>
    <w:rsid w:val="00FD5644"/>
    <w:rsid w:val="00FD5F2A"/>
    <w:rsid w:val="00FE098F"/>
    <w:rsid w:val="00FE105C"/>
    <w:rsid w:val="00FE1709"/>
    <w:rsid w:val="00FE1AB3"/>
    <w:rsid w:val="00FE2EE8"/>
    <w:rsid w:val="00FE3766"/>
    <w:rsid w:val="00FE5BD3"/>
    <w:rsid w:val="00FE729D"/>
    <w:rsid w:val="00FE75DA"/>
    <w:rsid w:val="00FF1958"/>
    <w:rsid w:val="00FF2A44"/>
    <w:rsid w:val="00FF52CC"/>
    <w:rsid w:val="00FF67B0"/>
    <w:rsid w:val="00FF6963"/>
    <w:rsid w:val="00FF7632"/>
    <w:rsid w:val="00FF7D22"/>
    <w:rsid w:val="01374311"/>
    <w:rsid w:val="038C01D5"/>
    <w:rsid w:val="0435401E"/>
    <w:rsid w:val="04528D6C"/>
    <w:rsid w:val="063294EB"/>
    <w:rsid w:val="07CEFDFF"/>
    <w:rsid w:val="083A67A4"/>
    <w:rsid w:val="0A74BEE6"/>
    <w:rsid w:val="0B803281"/>
    <w:rsid w:val="0BD6FEDC"/>
    <w:rsid w:val="0BF28405"/>
    <w:rsid w:val="0D07D893"/>
    <w:rsid w:val="0D7D806B"/>
    <w:rsid w:val="0D979744"/>
    <w:rsid w:val="1176EA5A"/>
    <w:rsid w:val="122274EC"/>
    <w:rsid w:val="1504339A"/>
    <w:rsid w:val="1613D473"/>
    <w:rsid w:val="1717FDED"/>
    <w:rsid w:val="17A1D4B1"/>
    <w:rsid w:val="1988CC8A"/>
    <w:rsid w:val="1AA86D65"/>
    <w:rsid w:val="1BCB0BC7"/>
    <w:rsid w:val="1F79EDE9"/>
    <w:rsid w:val="21E086E3"/>
    <w:rsid w:val="25188DB0"/>
    <w:rsid w:val="26177EAD"/>
    <w:rsid w:val="27F3BC03"/>
    <w:rsid w:val="2896186C"/>
    <w:rsid w:val="296F350E"/>
    <w:rsid w:val="29FAFCF3"/>
    <w:rsid w:val="2AE411F6"/>
    <w:rsid w:val="2D6E95F1"/>
    <w:rsid w:val="2EBF1AC0"/>
    <w:rsid w:val="3031FD6C"/>
    <w:rsid w:val="3256C205"/>
    <w:rsid w:val="337458B2"/>
    <w:rsid w:val="33D05EEE"/>
    <w:rsid w:val="34A37B96"/>
    <w:rsid w:val="34D18182"/>
    <w:rsid w:val="350C728F"/>
    <w:rsid w:val="36D22889"/>
    <w:rsid w:val="3705A152"/>
    <w:rsid w:val="3744C41B"/>
    <w:rsid w:val="374CBB16"/>
    <w:rsid w:val="374F7FFC"/>
    <w:rsid w:val="38EBEE2C"/>
    <w:rsid w:val="391364E4"/>
    <w:rsid w:val="39A984CA"/>
    <w:rsid w:val="3AA026FF"/>
    <w:rsid w:val="3BFBD261"/>
    <w:rsid w:val="3DD38FC8"/>
    <w:rsid w:val="3EBA94F9"/>
    <w:rsid w:val="3F3C1F41"/>
    <w:rsid w:val="42738B12"/>
    <w:rsid w:val="440A5F51"/>
    <w:rsid w:val="44AF8F05"/>
    <w:rsid w:val="452294A5"/>
    <w:rsid w:val="467CC464"/>
    <w:rsid w:val="4741F653"/>
    <w:rsid w:val="48DF1D0D"/>
    <w:rsid w:val="497F2C23"/>
    <w:rsid w:val="4A717DEC"/>
    <w:rsid w:val="4AB71826"/>
    <w:rsid w:val="4D978128"/>
    <w:rsid w:val="5029B3D0"/>
    <w:rsid w:val="519B284C"/>
    <w:rsid w:val="522C373B"/>
    <w:rsid w:val="52F5E62F"/>
    <w:rsid w:val="5370A6F1"/>
    <w:rsid w:val="5533F73D"/>
    <w:rsid w:val="5533FAED"/>
    <w:rsid w:val="559048D7"/>
    <w:rsid w:val="576B91CD"/>
    <w:rsid w:val="5834DC9E"/>
    <w:rsid w:val="598662F3"/>
    <w:rsid w:val="5A0C12BA"/>
    <w:rsid w:val="5AB5A97E"/>
    <w:rsid w:val="5B6924AB"/>
    <w:rsid w:val="5C0544AD"/>
    <w:rsid w:val="5E110AFE"/>
    <w:rsid w:val="650C73D0"/>
    <w:rsid w:val="652042AC"/>
    <w:rsid w:val="67A2ADA1"/>
    <w:rsid w:val="68CAA8CC"/>
    <w:rsid w:val="69A41279"/>
    <w:rsid w:val="6A16DF19"/>
    <w:rsid w:val="6A9F97D9"/>
    <w:rsid w:val="6B04B501"/>
    <w:rsid w:val="6C25DA56"/>
    <w:rsid w:val="6CF32CEC"/>
    <w:rsid w:val="6F38A37C"/>
    <w:rsid w:val="704734BA"/>
    <w:rsid w:val="7132C487"/>
    <w:rsid w:val="71971D5C"/>
    <w:rsid w:val="727E49D4"/>
    <w:rsid w:val="7297B5C9"/>
    <w:rsid w:val="731E4DC5"/>
    <w:rsid w:val="733C6FA7"/>
    <w:rsid w:val="73FF6996"/>
    <w:rsid w:val="74442FD5"/>
    <w:rsid w:val="74617916"/>
    <w:rsid w:val="74799A8A"/>
    <w:rsid w:val="74BF1B82"/>
    <w:rsid w:val="75B3A51D"/>
    <w:rsid w:val="75F999D1"/>
    <w:rsid w:val="78B41764"/>
    <w:rsid w:val="7AACBF94"/>
    <w:rsid w:val="7C115E54"/>
    <w:rsid w:val="7C694D3C"/>
    <w:rsid w:val="7D6BC6C7"/>
    <w:rsid w:val="7E46A779"/>
    <w:rsid w:val="7F5F192F"/>
    <w:rsid w:val="7F654E6D"/>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5160"/>
  <w15:chartTrackingRefBased/>
  <w15:docId w15:val="{61350FFA-E55F-4A54-8E06-E320DECD002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11980"/>
    <w:rPr>
      <w:rFonts w:ascii="Times New Roman" w:hAnsi="Times New Roman" w:eastAsia="Times New Roman" w:cs="Times New Roman"/>
      <w:kern w:val="0"/>
      <w:lang w:eastAsia="en-GB"/>
      <w14:ligatures w14:val="none"/>
    </w:rPr>
  </w:style>
  <w:style w:type="paragraph" w:styleId="Heading1">
    <w:name w:val="heading 1"/>
    <w:basedOn w:val="Normal"/>
    <w:next w:val="Normal"/>
    <w:link w:val="Heading1Char"/>
    <w:uiPriority w:val="9"/>
    <w:qFormat/>
    <w:rsid w:val="00C70D0B"/>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0D0B"/>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70D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0D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70D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C70D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D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D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D0B"/>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70D0B"/>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C70D0B"/>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C70D0B"/>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C70D0B"/>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sid w:val="00C70D0B"/>
    <w:rPr>
      <w:rFonts w:eastAsiaTheme="majorEastAsia" w:cstheme="majorBidi"/>
      <w:color w:val="0F4761" w:themeColor="accent1" w:themeShade="BF"/>
    </w:rPr>
  </w:style>
  <w:style w:type="character" w:styleId="Heading6Char" w:customStyle="1">
    <w:name w:val="Heading 6 Char"/>
    <w:basedOn w:val="DefaultParagraphFont"/>
    <w:link w:val="Heading6"/>
    <w:uiPriority w:val="9"/>
    <w:rsid w:val="00C70D0B"/>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C70D0B"/>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C70D0B"/>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C70D0B"/>
    <w:rPr>
      <w:rFonts w:eastAsiaTheme="majorEastAsia" w:cstheme="majorBidi"/>
      <w:color w:val="272727" w:themeColor="text1" w:themeTint="D8"/>
    </w:rPr>
  </w:style>
  <w:style w:type="paragraph" w:styleId="Title">
    <w:name w:val="Title"/>
    <w:basedOn w:val="Normal"/>
    <w:next w:val="Normal"/>
    <w:link w:val="TitleChar"/>
    <w:uiPriority w:val="10"/>
    <w:qFormat/>
    <w:rsid w:val="00C70D0B"/>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C70D0B"/>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C70D0B"/>
    <w:pPr>
      <w:numPr>
        <w:ilvl w:val="1"/>
      </w:numPr>
      <w:spacing w:after="160"/>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C70D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D0B"/>
    <w:pPr>
      <w:spacing w:before="160" w:after="160"/>
      <w:jc w:val="center"/>
    </w:pPr>
    <w:rPr>
      <w:i/>
      <w:iCs/>
      <w:color w:val="404040" w:themeColor="text1" w:themeTint="BF"/>
    </w:rPr>
  </w:style>
  <w:style w:type="character" w:styleId="QuoteChar" w:customStyle="1">
    <w:name w:val="Quote Char"/>
    <w:basedOn w:val="DefaultParagraphFont"/>
    <w:link w:val="Quote"/>
    <w:uiPriority w:val="29"/>
    <w:rsid w:val="00C70D0B"/>
    <w:rPr>
      <w:i/>
      <w:iCs/>
      <w:color w:val="404040" w:themeColor="text1" w:themeTint="BF"/>
    </w:rPr>
  </w:style>
  <w:style w:type="paragraph" w:styleId="ListParagraph">
    <w:name w:val="List Paragraph"/>
    <w:basedOn w:val="Normal"/>
    <w:uiPriority w:val="34"/>
    <w:qFormat/>
    <w:rsid w:val="00C70D0B"/>
    <w:pPr>
      <w:ind w:left="720"/>
      <w:contextualSpacing/>
    </w:pPr>
  </w:style>
  <w:style w:type="character" w:styleId="IntenseEmphasis">
    <w:name w:val="Intense Emphasis"/>
    <w:basedOn w:val="DefaultParagraphFont"/>
    <w:uiPriority w:val="21"/>
    <w:qFormat/>
    <w:rsid w:val="00C70D0B"/>
    <w:rPr>
      <w:i/>
      <w:iCs/>
      <w:color w:val="0F4761" w:themeColor="accent1" w:themeShade="BF"/>
    </w:rPr>
  </w:style>
  <w:style w:type="paragraph" w:styleId="IntenseQuote">
    <w:name w:val="Intense Quote"/>
    <w:basedOn w:val="Normal"/>
    <w:next w:val="Normal"/>
    <w:link w:val="IntenseQuoteChar"/>
    <w:uiPriority w:val="30"/>
    <w:qFormat/>
    <w:rsid w:val="00C70D0B"/>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C70D0B"/>
    <w:rPr>
      <w:i/>
      <w:iCs/>
      <w:color w:val="0F4761" w:themeColor="accent1" w:themeShade="BF"/>
    </w:rPr>
  </w:style>
  <w:style w:type="character" w:styleId="IntenseReference">
    <w:name w:val="Intense Reference"/>
    <w:basedOn w:val="DefaultParagraphFont"/>
    <w:uiPriority w:val="32"/>
    <w:qFormat/>
    <w:rsid w:val="00C70D0B"/>
    <w:rPr>
      <w:b/>
      <w:bCs/>
      <w:smallCaps/>
      <w:color w:val="0F4761" w:themeColor="accent1" w:themeShade="BF"/>
      <w:spacing w:val="5"/>
    </w:rPr>
  </w:style>
  <w:style w:type="table" w:styleId="TableGrid">
    <w:name w:val="Table Grid"/>
    <w:basedOn w:val="TableNormal"/>
    <w:uiPriority w:val="39"/>
    <w:rsid w:val="0035637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CommentReference">
    <w:name w:val="annotation reference"/>
    <w:basedOn w:val="DefaultParagraphFont"/>
    <w:uiPriority w:val="99"/>
    <w:semiHidden/>
    <w:unhideWhenUsed/>
    <w:rsid w:val="0096714C"/>
    <w:rPr>
      <w:sz w:val="16"/>
      <w:szCs w:val="16"/>
    </w:rPr>
  </w:style>
  <w:style w:type="paragraph" w:styleId="CommentText">
    <w:name w:val="annotation text"/>
    <w:basedOn w:val="Normal"/>
    <w:link w:val="CommentTextChar"/>
    <w:uiPriority w:val="99"/>
    <w:semiHidden/>
    <w:unhideWhenUsed/>
    <w:rsid w:val="0096714C"/>
    <w:rPr>
      <w:sz w:val="20"/>
      <w:szCs w:val="20"/>
    </w:rPr>
  </w:style>
  <w:style w:type="character" w:styleId="CommentTextChar" w:customStyle="1">
    <w:name w:val="Comment Text Char"/>
    <w:basedOn w:val="DefaultParagraphFont"/>
    <w:link w:val="CommentText"/>
    <w:uiPriority w:val="99"/>
    <w:semiHidden/>
    <w:rsid w:val="0096714C"/>
    <w:rPr>
      <w:rFonts w:ascii="Times New Roman" w:hAnsi="Times New Roman" w:eastAsia="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96714C"/>
    <w:rPr>
      <w:b/>
      <w:bCs/>
    </w:rPr>
  </w:style>
  <w:style w:type="character" w:styleId="CommentSubjectChar" w:customStyle="1">
    <w:name w:val="Comment Subject Char"/>
    <w:basedOn w:val="CommentTextChar"/>
    <w:link w:val="CommentSubject"/>
    <w:uiPriority w:val="99"/>
    <w:semiHidden/>
    <w:rsid w:val="0096714C"/>
    <w:rPr>
      <w:rFonts w:ascii="Times New Roman" w:hAnsi="Times New Roman" w:eastAsia="Times New Roman" w:cs="Times New Roman"/>
      <w:b/>
      <w:bCs/>
      <w:kern w:val="0"/>
      <w:sz w:val="20"/>
      <w:szCs w:val="20"/>
      <w:lang w:eastAsia="en-GB"/>
      <w14:ligatures w14:val="none"/>
    </w:rPr>
  </w:style>
  <w:style w:type="paragraph" w:styleId="Revision">
    <w:name w:val="Revision"/>
    <w:hidden/>
    <w:uiPriority w:val="99"/>
    <w:semiHidden/>
    <w:rsid w:val="006D0195"/>
    <w:rPr>
      <w:rFonts w:ascii="Times New Roman" w:hAnsi="Times New Roman" w:eastAsia="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microsoft.com/office/2018/08/relationships/commentsExtensible" Target="commentsExtensible.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comments" Target="comment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Rosie Rosenberg</dc:creator>
  <keywords/>
  <dc:description/>
  <lastModifiedBy>Nhung Nghiem</lastModifiedBy>
  <revision>1416</revision>
  <dcterms:created xsi:type="dcterms:W3CDTF">2025-09-29T10:01:00.0000000Z</dcterms:created>
  <dcterms:modified xsi:type="dcterms:W3CDTF">2025-10-17T05:15:19.9862611Z</dcterms:modified>
</coreProperties>
</file>